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heme="minorHAnsi" w:hAnsi="Times New Roman" w:cs="Times New Roman"/>
          <w:sz w:val="24"/>
          <w:szCs w:val="24"/>
        </w:rPr>
        <w:id w:val="-997880810"/>
        <w:docPartObj>
          <w:docPartGallery w:val="Cover Pages"/>
          <w:docPartUnique/>
        </w:docPartObj>
      </w:sdtPr>
      <w:sdtEndPr>
        <w:rPr>
          <w:szCs w:val="22"/>
        </w:rPr>
      </w:sdtEndPr>
      <w:sdtContent>
        <w:p w14:paraId="172F8D33" w14:textId="77777777" w:rsidR="00FC0EDB" w:rsidRPr="00FC0EDB" w:rsidRDefault="00FC0EDB">
          <w:pPr>
            <w:pStyle w:val="NoSpacing"/>
            <w:rPr>
              <w:rFonts w:ascii="Times New Roman" w:hAnsi="Times New Roman" w:cs="Times New Roman"/>
              <w:sz w:val="24"/>
              <w:szCs w:val="24"/>
            </w:rPr>
          </w:pPr>
        </w:p>
        <w:p w14:paraId="16488B89" w14:textId="77777777" w:rsidR="00FC0EDB" w:rsidRPr="00FC0EDB" w:rsidRDefault="00FC0EDB" w:rsidP="002639AB">
          <w:r w:rsidRPr="00FC0EDB">
            <w:rPr>
              <w:noProof/>
              <w:color w:val="5B9BD5" w:themeColor="accent1"/>
            </w:rPr>
            <mc:AlternateContent>
              <mc:Choice Requires="wpg">
                <w:drawing>
                  <wp:anchor distT="0" distB="0" distL="114300" distR="114300" simplePos="0" relativeHeight="251660288" behindDoc="1" locked="0" layoutInCell="1" allowOverlap="1" wp14:anchorId="17A8C698" wp14:editId="40D775BB">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3A0D85E7"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V0MMA&#10;AADbAAAADwAAAGRycy9kb3ducmV2LnhtbESPQWsCMRSE70L/Q3iF3jRbKWJXo9jCtt5qt8XzY/Pc&#10;DW5etklc139vCoLHYWa+YZbrwbaiJx+MYwXPkwwEceW04VrB708xnoMIEVlj65gUXCjAevUwWmKu&#10;3Zm/qS9jLRKEQ44Kmhi7XMpQNWQxTFxHnLyD8xZjkr6W2uM5wW0rp1k2kxYNp4UGO3pvqDqWJ6ug&#10;f/PDV3T7bVGY3avs9Yf5+9wr9fQ4bBYgIg3xHr61t1rB7AX+v6Qf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V0MMAAADbAAAADwAAAAAAAAAAAAAAAACYAgAAZHJzL2Rv&#10;d25yZXYueG1sUEsFBgAAAAAEAAQA9QAAAIgD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qRWMUA&#10;AADbAAAADwAAAGRycy9kb3ducmV2LnhtbESP0WrCQBRE34X+w3ILfdNNWgxNdJUSWvRBLE37AbfZ&#10;axKavZtmV41+vSsIPg4zc4aZLwfTigP1rrGsIJ5EIIhLqxuuFPx8f4xfQTiPrLG1TApO5GC5eBjN&#10;MdP2yF90KHwlAoRdhgpq77tMSlfWZNBNbEccvJ3tDfog+0rqHo8Bblr5HEWJNNhwWKixo7ym8q/Y&#10;GwXDeb/afL7H3SZp0xf/K//zdItKPT0ObzMQngZ/D9/aa60gmcL1S/gBcnE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mpFYxQAAANsAAAAPAAAAAAAAAAAAAAAAAJgCAABkcnMv&#10;ZG93bnJldi54bWxQSwUGAAAAAAQABAD1AAAAigM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hyt8QA&#10;AADbAAAADwAAAGRycy9kb3ducmV2LnhtbESPS2vDMBCE74X+B7GFXkoipwfXOJFDKbjtNS9Cbhtr&#10;/SDWyrVU2/33USDQ4zAz3zCr9WRaMVDvGssKFvMIBHFhdcOVgv0unyUgnEfW2FomBX/kYJ09Pqww&#10;1XbkDQ1bX4kAYZeigtr7LpXSFTUZdHPbEQevtL1BH2RfSd3jGOCmla9RFEuDDYeFGjv6qKm4bH+N&#10;gsSdxrcd/nwOXpaL5uV8yI9fuVLPT9P7EoSnyf+H7+1vrSCO4fYl/ACZ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4crfEAAAA2wAAAA8AAAAAAAAAAAAAAAAAmAIAAGRycy9k&#10;b3ducmV2LnhtbFBLBQYAAAAABAAEAPUAAACJAw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IN4cMA&#10;AADbAAAADwAAAGRycy9kb3ducmV2LnhtbESPwWoCMRCG7wXfIYzgrWYV2dbVKKJUpNCDttDruJlu&#10;lm4mS5K669s3guBx+Of/5pvlureNuJAPtWMFk3EGgrh0uuZKwdfn2/MriBCRNTaOScGVAqxXg6cl&#10;Ftp1fKTLKVYiQTgUqMDE2BZShtKQxTB2LXHKfpy3GNPoK6k9dgluGznNslxarDldMNjS1lD5e/qz&#10;SeN7utvPjDwnqzz7OO7n/r2bKzUa9psFiEh9fCzf2wetIH+B2y8JAH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IN4cMAAADbAAAADwAAAAAAAAAAAAAAAACYAgAAZHJzL2Rv&#10;d25yZXYueG1sUEsFBgAAAAAEAAQA9QAAAIgD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" path="m,2732r,-4l2722,r5,5l,2732xe" filled="f" stroked="f">
                      <v:path arrowok="t" o:connecttype="custom" o:connectlocs="0,4337050;0,4330700;4321175,0;4329113,7938;0,4337050" o:connectangles="0,0,0,0,0"/>
                    </v:shape>
                    <w10:wrap anchorx="page" anchory="page"/>
                  </v:group>
                </w:pict>
              </mc:Fallback>
            </mc:AlternateContent>
          </w:r>
        </w:p>
        <w:p w14:paraId="781DCE79" w14:textId="77777777" w:rsidR="00FC0EDB" w:rsidRPr="00FC0EDB" w:rsidRDefault="00FC0EDB" w:rsidP="002639AB">
          <w:r w:rsidRPr="00FC0EDB">
            <w:rPr>
              <w:noProof/>
            </w:rPr>
            <mc:AlternateContent>
              <mc:Choice Requires="wps">
                <w:drawing>
                  <wp:anchor distT="0" distB="0" distL="114300" distR="114300" simplePos="0" relativeHeight="251665408" behindDoc="0" locked="0" layoutInCell="1" allowOverlap="1" wp14:anchorId="24CC6FD6" wp14:editId="51EB239B">
                    <wp:simplePos x="0" y="0"/>
                    <wp:positionH relativeFrom="margin">
                      <wp:posOffset>4424045</wp:posOffset>
                    </wp:positionH>
                    <wp:positionV relativeFrom="margin">
                      <wp:posOffset>5676900</wp:posOffset>
                    </wp:positionV>
                    <wp:extent cx="1710600" cy="2867025"/>
                    <wp:effectExtent l="0" t="0" r="0" b="9525"/>
                    <wp:wrapNone/>
                    <wp:docPr id="25" name="Rectangle 25"/>
                    <wp:cNvGraphicFramePr/>
                    <a:graphic xmlns:a="http://schemas.openxmlformats.org/drawingml/2006/main">
                      <a:graphicData uri="http://schemas.microsoft.com/office/word/2010/wordprocessingShape">
                        <wps:wsp>
                          <wps:cNvSpPr/>
                          <wps:spPr>
                            <a:xfrm>
                              <a:off x="0" y="0"/>
                              <a:ext cx="1710600" cy="2867025"/>
                            </a:xfrm>
                            <a:prstGeom prst="rect">
                              <a:avLst/>
                            </a:prstGeom>
                            <a:noFill/>
                            <a:ln>
                              <a:noFill/>
                            </a:ln>
                          </wps:spPr>
                          <wps:txbx>
                            <w:txbxContent>
                              <w:p w14:paraId="6F139D64" w14:textId="77777777" w:rsidR="008557EB" w:rsidRPr="00657A1F" w:rsidRDefault="008557EB" w:rsidP="002639AB">
                                <w:r w:rsidRPr="00657A1F">
                                  <w:t>Christy Gilliland</w:t>
                                </w:r>
                              </w:p>
                              <w:p w14:paraId="5E89EEFA" w14:textId="77777777" w:rsidR="008557EB" w:rsidRPr="00657A1F" w:rsidRDefault="008557EB" w:rsidP="002639AB">
                                <w:r w:rsidRPr="00657A1F">
                                  <w:t xml:space="preserve">Daniel </w:t>
                                </w:r>
                                <w:proofErr w:type="spellStart"/>
                                <w:r w:rsidRPr="00657A1F">
                                  <w:t>Abresch</w:t>
                                </w:r>
                                <w:proofErr w:type="spellEnd"/>
                              </w:p>
                              <w:p w14:paraId="6CA1CB27" w14:textId="77777777" w:rsidR="008557EB" w:rsidRDefault="008557EB" w:rsidP="002639AB">
                                <w:r w:rsidRPr="00657A1F">
                                  <w:t>Jack Amnuaysirikul</w:t>
                                </w:r>
                              </w:p>
                              <w:p w14:paraId="15FB8B4F" w14:textId="77777777" w:rsidR="008557EB" w:rsidRDefault="008557EB" w:rsidP="002639AB">
                                <w:r w:rsidRPr="00FC0EDB">
                                  <w:t>Krystina Poling</w:t>
                                </w:r>
                              </w:p>
                              <w:p w14:paraId="6E1C1E27" w14:textId="77777777" w:rsidR="008557EB" w:rsidRPr="00FC0EDB" w:rsidRDefault="008557EB" w:rsidP="002639AB">
                                <w:r w:rsidRPr="00FC0EDB">
                                  <w:t>Melanie Meek</w:t>
                                </w:r>
                              </w:p>
                              <w:p w14:paraId="47BDB0CF" w14:textId="77777777" w:rsidR="008557EB" w:rsidRPr="00FC0EDB" w:rsidRDefault="008557EB" w:rsidP="002639AB">
                                <w:r w:rsidRPr="00FC0EDB">
                                  <w:t>Patience Okereke</w:t>
                                </w:r>
                              </w:p>
                              <w:p w14:paraId="5334CBBE" w14:textId="77777777" w:rsidR="008557EB" w:rsidRPr="00FC0EDB" w:rsidRDefault="008557EB" w:rsidP="0098280D">
                                <w:proofErr w:type="spellStart"/>
                                <w:r w:rsidRPr="00FC0EDB">
                                  <w:t>Tarig</w:t>
                                </w:r>
                                <w:proofErr w:type="spellEnd"/>
                                <w:r w:rsidRPr="00FC0EDB">
                                  <w:t xml:space="preserve"> </w:t>
                                </w:r>
                                <w:proofErr w:type="spellStart"/>
                                <w:r w:rsidRPr="00FC0EDB">
                                  <w:t>Abasit</w:t>
                                </w:r>
                                <w:proofErr w:type="spellEnd"/>
                              </w:p>
                              <w:p w14:paraId="2B7909FF" w14:textId="77777777" w:rsidR="008557EB" w:rsidRPr="00FC0EDB" w:rsidRDefault="008557EB" w:rsidP="0098280D">
                                <w:r w:rsidRPr="00FC0EDB">
                                  <w:t xml:space="preserve">Ziad </w:t>
                                </w:r>
                                <w:proofErr w:type="spellStart"/>
                                <w:r w:rsidRPr="00FC0EDB">
                                  <w:t>Elharaoui</w:t>
                                </w:r>
                                <w:proofErr w:type="spellEnd"/>
                              </w:p>
                              <w:p w14:paraId="5D814A89" w14:textId="77777777" w:rsidR="008557EB" w:rsidRPr="00FC0EDB" w:rsidRDefault="008557EB" w:rsidP="002639AB"/>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24CC6FD6" id="Rectangle 25" o:spid="_x0000_s1026" style="position:absolute;margin-left:348.35pt;margin-top:447pt;width:134.7pt;height:225.75pt;z-index:251665408;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" filled="f" stroked="f">
                    <v:textbox inset="2.53958mm,1.2694mm,2.53958mm,1.2694mm">
                      <w:txbxContent>
                        <w:p w14:paraId="6F139D64" w14:textId="77777777" w:rsidR="008557EB" w:rsidRPr="00657A1F" w:rsidRDefault="008557EB" w:rsidP="002639AB">
                          <w:r w:rsidRPr="00657A1F">
                            <w:t>Christy Gilliland</w:t>
                          </w:r>
                        </w:p>
                        <w:p w14:paraId="5E89EEFA" w14:textId="77777777" w:rsidR="008557EB" w:rsidRPr="00657A1F" w:rsidRDefault="008557EB" w:rsidP="002639AB">
                          <w:r w:rsidRPr="00657A1F">
                            <w:t xml:space="preserve">Daniel </w:t>
                          </w:r>
                          <w:proofErr w:type="spellStart"/>
                          <w:r w:rsidRPr="00657A1F">
                            <w:t>Abresch</w:t>
                          </w:r>
                          <w:proofErr w:type="spellEnd"/>
                        </w:p>
                        <w:p w14:paraId="6CA1CB27" w14:textId="77777777" w:rsidR="008557EB" w:rsidRDefault="008557EB" w:rsidP="002639AB">
                          <w:r w:rsidRPr="00657A1F">
                            <w:t>Jack Amnuaysirikul</w:t>
                          </w:r>
                        </w:p>
                        <w:p w14:paraId="15FB8B4F" w14:textId="77777777" w:rsidR="008557EB" w:rsidRDefault="008557EB" w:rsidP="002639AB">
                          <w:r w:rsidRPr="00FC0EDB">
                            <w:t>Krystina Poling</w:t>
                          </w:r>
                        </w:p>
                        <w:p w14:paraId="6E1C1E27" w14:textId="77777777" w:rsidR="008557EB" w:rsidRPr="00FC0EDB" w:rsidRDefault="008557EB" w:rsidP="002639AB">
                          <w:r w:rsidRPr="00FC0EDB">
                            <w:t>Melanie Meek</w:t>
                          </w:r>
                        </w:p>
                        <w:p w14:paraId="47BDB0CF" w14:textId="77777777" w:rsidR="008557EB" w:rsidRPr="00FC0EDB" w:rsidRDefault="008557EB" w:rsidP="002639AB">
                          <w:r w:rsidRPr="00FC0EDB">
                            <w:t>Patience Okereke</w:t>
                          </w:r>
                        </w:p>
                        <w:p w14:paraId="5334CBBE" w14:textId="77777777" w:rsidR="008557EB" w:rsidRPr="00FC0EDB" w:rsidRDefault="008557EB" w:rsidP="0098280D">
                          <w:proofErr w:type="spellStart"/>
                          <w:r w:rsidRPr="00FC0EDB">
                            <w:t>Tarig</w:t>
                          </w:r>
                          <w:proofErr w:type="spellEnd"/>
                          <w:r w:rsidRPr="00FC0EDB">
                            <w:t xml:space="preserve"> </w:t>
                          </w:r>
                          <w:proofErr w:type="spellStart"/>
                          <w:r w:rsidRPr="00FC0EDB">
                            <w:t>Abasit</w:t>
                          </w:r>
                          <w:proofErr w:type="spellEnd"/>
                        </w:p>
                        <w:p w14:paraId="2B7909FF" w14:textId="77777777" w:rsidR="008557EB" w:rsidRPr="00FC0EDB" w:rsidRDefault="008557EB" w:rsidP="0098280D">
                          <w:r w:rsidRPr="00FC0EDB">
                            <w:t xml:space="preserve">Ziad </w:t>
                          </w:r>
                          <w:proofErr w:type="spellStart"/>
                          <w:r w:rsidRPr="00FC0EDB">
                            <w:t>Elharaoui</w:t>
                          </w:r>
                          <w:proofErr w:type="spellEnd"/>
                        </w:p>
                        <w:p w14:paraId="5D814A89" w14:textId="77777777" w:rsidR="008557EB" w:rsidRPr="00FC0EDB" w:rsidRDefault="008557EB" w:rsidP="002639AB"/>
                      </w:txbxContent>
                    </v:textbox>
                    <w10:wrap anchorx="margin" anchory="margin"/>
                  </v:rect>
                </w:pict>
              </mc:Fallback>
            </mc:AlternateContent>
          </w:r>
          <w:r w:rsidRPr="00FC0EDB">
            <w:rPr>
              <w:noProof/>
            </w:rPr>
            <mc:AlternateContent>
              <mc:Choice Requires="wps">
                <w:drawing>
                  <wp:anchor distT="0" distB="0" distL="114300" distR="114300" simplePos="0" relativeHeight="251663360" behindDoc="0" locked="0" layoutInCell="1" allowOverlap="1" wp14:anchorId="44C1DA5C" wp14:editId="5BE2C839">
                    <wp:simplePos x="0" y="0"/>
                    <wp:positionH relativeFrom="margin">
                      <wp:align>left</wp:align>
                    </wp:positionH>
                    <wp:positionV relativeFrom="paragraph">
                      <wp:posOffset>47625</wp:posOffset>
                    </wp:positionV>
                    <wp:extent cx="4153535" cy="1920376"/>
                    <wp:effectExtent l="0" t="0" r="0" b="3810"/>
                    <wp:wrapNone/>
                    <wp:docPr id="26" name="Rectangle 26"/>
                    <wp:cNvGraphicFramePr/>
                    <a:graphic xmlns:a="http://schemas.openxmlformats.org/drawingml/2006/main">
                      <a:graphicData uri="http://schemas.microsoft.com/office/word/2010/wordprocessingShape">
                        <wps:wsp>
                          <wps:cNvSpPr/>
                          <wps:spPr>
                            <a:xfrm>
                              <a:off x="0" y="0"/>
                              <a:ext cx="4153535" cy="1920376"/>
                            </a:xfrm>
                            <a:prstGeom prst="rect">
                              <a:avLst/>
                            </a:prstGeom>
                            <a:noFill/>
                            <a:ln>
                              <a:noFill/>
                            </a:ln>
                          </wps:spPr>
                          <wps:txbx>
                            <w:txbxContent>
                              <w:p w14:paraId="005957A1" w14:textId="77777777" w:rsidR="008557EB" w:rsidRPr="0098280D" w:rsidRDefault="008557EB" w:rsidP="002639AB">
                                <w:pPr>
                                  <w:rPr>
                                    <w:sz w:val="40"/>
                                    <w:szCs w:val="40"/>
                                  </w:rPr>
                                </w:pPr>
                                <w:r w:rsidRPr="0098280D">
                                  <w:rPr>
                                    <w:sz w:val="40"/>
                                    <w:szCs w:val="40"/>
                                  </w:rPr>
                                  <w:t>Science and Solutions</w:t>
                                </w:r>
                              </w:p>
                              <w:p w14:paraId="7E837960" w14:textId="77777777" w:rsidR="008557EB" w:rsidRPr="0098280D" w:rsidRDefault="008557EB" w:rsidP="002639AB">
                                <w:pPr>
                                  <w:rPr>
                                    <w:sz w:val="40"/>
                                    <w:szCs w:val="40"/>
                                  </w:rPr>
                                </w:pPr>
                                <w:r w:rsidRPr="0098280D">
                                  <w:rPr>
                                    <w:sz w:val="40"/>
                                    <w:szCs w:val="40"/>
                                  </w:rPr>
                                  <w:t>SWEN 670</w:t>
                                </w:r>
                              </w:p>
                              <w:p w14:paraId="14D4596E" w14:textId="77777777" w:rsidR="008557EB" w:rsidRPr="00FC0EDB" w:rsidRDefault="008557EB" w:rsidP="002639AB">
                                <w:r w:rsidRPr="0098280D">
                                  <w:rPr>
                                    <w:sz w:val="40"/>
                                    <w:szCs w:val="40"/>
                                  </w:rPr>
                                  <w:t>Project Plan</w:t>
                                </w:r>
                                <w:r>
                                  <w:rPr>
                                    <w:sz w:val="40"/>
                                    <w:szCs w:val="40"/>
                                  </w:rPr>
                                  <w:t xml:space="preserve"> </w:t>
                                </w:r>
                                <w:r w:rsidRPr="0098280D">
                                  <w:rPr>
                                    <w:sz w:val="40"/>
                                    <w:szCs w:val="40"/>
                                  </w:rPr>
                                  <w:t>(UMGC City Team 1)</w:t>
                                </w:r>
                              </w:p>
                            </w:txbxContent>
                          </wps:txbx>
                          <wps:bodyPr spcFirstLastPara="1" wrap="square" lIns="91425" tIns="45700" rIns="91425" bIns="45700" anchor="t" anchorCtr="0">
                            <a:noAutofit/>
                          </wps:bodyPr>
                        </wps:wsp>
                      </a:graphicData>
                    </a:graphic>
                  </wp:anchor>
                </w:drawing>
              </mc:Choice>
              <mc:Fallback>
                <w:pict>
                  <v:rect w14:anchorId="44C1DA5C" id="Rectangle 26" o:spid="_x0000_s1027" style="position:absolute;margin-left:0;margin-top:3.75pt;width:327.05pt;height:151.2pt;z-index:251663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" filled="f" stroked="f">
                    <v:textbox inset="2.53958mm,1.2694mm,2.53958mm,1.2694mm">
                      <w:txbxContent>
                        <w:p w14:paraId="005957A1" w14:textId="77777777" w:rsidR="008557EB" w:rsidRPr="0098280D" w:rsidRDefault="008557EB" w:rsidP="002639AB">
                          <w:pPr>
                            <w:rPr>
                              <w:sz w:val="40"/>
                              <w:szCs w:val="40"/>
                            </w:rPr>
                          </w:pPr>
                          <w:r w:rsidRPr="0098280D">
                            <w:rPr>
                              <w:sz w:val="40"/>
                              <w:szCs w:val="40"/>
                            </w:rPr>
                            <w:t>Science and Solutions</w:t>
                          </w:r>
                        </w:p>
                        <w:p w14:paraId="7E837960" w14:textId="77777777" w:rsidR="008557EB" w:rsidRPr="0098280D" w:rsidRDefault="008557EB" w:rsidP="002639AB">
                          <w:pPr>
                            <w:rPr>
                              <w:sz w:val="40"/>
                              <w:szCs w:val="40"/>
                            </w:rPr>
                          </w:pPr>
                          <w:r w:rsidRPr="0098280D">
                            <w:rPr>
                              <w:sz w:val="40"/>
                              <w:szCs w:val="40"/>
                            </w:rPr>
                            <w:t>SWEN 670</w:t>
                          </w:r>
                        </w:p>
                        <w:p w14:paraId="14D4596E" w14:textId="77777777" w:rsidR="008557EB" w:rsidRPr="00FC0EDB" w:rsidRDefault="008557EB" w:rsidP="002639AB">
                          <w:r w:rsidRPr="0098280D">
                            <w:rPr>
                              <w:sz w:val="40"/>
                              <w:szCs w:val="40"/>
                            </w:rPr>
                            <w:t>Project Plan</w:t>
                          </w:r>
                          <w:r>
                            <w:rPr>
                              <w:sz w:val="40"/>
                              <w:szCs w:val="40"/>
                            </w:rPr>
                            <w:t xml:space="preserve"> </w:t>
                          </w:r>
                          <w:r w:rsidRPr="0098280D">
                            <w:rPr>
                              <w:sz w:val="40"/>
                              <w:szCs w:val="40"/>
                            </w:rPr>
                            <w:t>(UMGC City Team 1)</w:t>
                          </w:r>
                        </w:p>
                      </w:txbxContent>
                    </v:textbox>
                    <w10:wrap anchorx="margin"/>
                  </v:rect>
                </w:pict>
              </mc:Fallback>
            </mc:AlternateContent>
          </w:r>
          <w:r w:rsidRPr="00FC0EDB">
            <w:br w:type="page"/>
          </w:r>
        </w:p>
      </w:sdtContent>
    </w:sdt>
    <w:p w14:paraId="2A86F1A4" w14:textId="77777777" w:rsidR="00FC0EDB" w:rsidRPr="005774D2" w:rsidRDefault="00FC0EDB" w:rsidP="002639AB">
      <w:pPr>
        <w:rPr>
          <w:rStyle w:val="Strong"/>
          <w:b/>
        </w:rPr>
      </w:pPr>
      <w:r w:rsidRPr="005774D2">
        <w:rPr>
          <w:rStyle w:val="Strong"/>
          <w:b/>
        </w:rPr>
        <w:lastRenderedPageBreak/>
        <w:t>VERSION HISTORY</w:t>
      </w:r>
    </w:p>
    <w:tbl>
      <w:tblPr>
        <w:tblStyle w:val="TableGrid"/>
        <w:tblW w:w="9355" w:type="dxa"/>
        <w:tblLook w:val="04A0" w:firstRow="1" w:lastRow="0" w:firstColumn="1" w:lastColumn="0" w:noHBand="0" w:noVBand="1"/>
      </w:tblPr>
      <w:tblGrid>
        <w:gridCol w:w="1338"/>
        <w:gridCol w:w="1310"/>
        <w:gridCol w:w="6707"/>
      </w:tblGrid>
      <w:tr w:rsidR="00FC0EDB" w:rsidRPr="002E69A9" w14:paraId="57543611" w14:textId="77777777" w:rsidTr="00DF6876">
        <w:tc>
          <w:tcPr>
            <w:tcW w:w="1345" w:type="dxa"/>
            <w:vAlign w:val="center"/>
          </w:tcPr>
          <w:p w14:paraId="15F0F9D2" w14:textId="77777777" w:rsidR="00FC0EDB" w:rsidRPr="005214D7" w:rsidRDefault="00FC0EDB" w:rsidP="002639AB">
            <w:r>
              <w:t>Version</w:t>
            </w:r>
          </w:p>
        </w:tc>
        <w:tc>
          <w:tcPr>
            <w:tcW w:w="1260" w:type="dxa"/>
            <w:vAlign w:val="center"/>
          </w:tcPr>
          <w:p w14:paraId="58ACAD94" w14:textId="77777777" w:rsidR="00FC0EDB" w:rsidRPr="005214D7" w:rsidRDefault="00FC0EDB" w:rsidP="002639AB">
            <w:r w:rsidRPr="005214D7">
              <w:t>Date</w:t>
            </w:r>
          </w:p>
        </w:tc>
        <w:tc>
          <w:tcPr>
            <w:tcW w:w="6750" w:type="dxa"/>
            <w:vAlign w:val="center"/>
          </w:tcPr>
          <w:p w14:paraId="738BDAC2" w14:textId="77777777" w:rsidR="00FC0EDB" w:rsidRPr="005214D7" w:rsidRDefault="00FC0EDB" w:rsidP="002639AB">
            <w:r w:rsidRPr="005214D7">
              <w:t>Description</w:t>
            </w:r>
          </w:p>
        </w:tc>
      </w:tr>
      <w:tr w:rsidR="00FC0EDB" w:rsidRPr="002E69A9" w14:paraId="4072BF1E" w14:textId="77777777" w:rsidTr="00DF6876">
        <w:trPr>
          <w:trHeight w:val="3473"/>
        </w:trPr>
        <w:tc>
          <w:tcPr>
            <w:tcW w:w="1345" w:type="dxa"/>
          </w:tcPr>
          <w:p w14:paraId="54AB121A" w14:textId="77777777" w:rsidR="00FC0EDB" w:rsidRPr="005214D7" w:rsidRDefault="00FC0EDB" w:rsidP="00DF6876">
            <w:r w:rsidRPr="005214D7">
              <w:t>1.0</w:t>
            </w:r>
          </w:p>
        </w:tc>
        <w:tc>
          <w:tcPr>
            <w:tcW w:w="1260" w:type="dxa"/>
          </w:tcPr>
          <w:p w14:paraId="41E246D0" w14:textId="77777777" w:rsidR="00FC0EDB" w:rsidRPr="005214D7" w:rsidRDefault="00FC0EDB" w:rsidP="00DF6876">
            <w:r>
              <w:t>02/21</w:t>
            </w:r>
            <w:r w:rsidRPr="005214D7">
              <w:t>/2020</w:t>
            </w:r>
          </w:p>
        </w:tc>
        <w:tc>
          <w:tcPr>
            <w:tcW w:w="6750" w:type="dxa"/>
          </w:tcPr>
          <w:p w14:paraId="20C36B76" w14:textId="77777777" w:rsidR="00FC0EDB" w:rsidRDefault="00FC0EDB" w:rsidP="00DF6876">
            <w:pPr>
              <w:spacing w:line="240" w:lineRule="auto"/>
            </w:pPr>
            <w:r w:rsidRPr="005214D7">
              <w:t>Initial P</w:t>
            </w:r>
            <w:r w:rsidR="0098280D">
              <w:t>roject Plan</w:t>
            </w:r>
            <w:r w:rsidRPr="005214D7">
              <w:t xml:space="preserve"> Release</w:t>
            </w:r>
          </w:p>
          <w:p w14:paraId="03FE55CD" w14:textId="77777777" w:rsidR="00DF6876" w:rsidRDefault="00DF6876" w:rsidP="00DF6876">
            <w:pPr>
              <w:spacing w:line="240" w:lineRule="auto"/>
            </w:pPr>
            <w:r>
              <w:t>Approved by client (Mr. Israel Del Toro) on 2/22/2020</w:t>
            </w:r>
          </w:p>
          <w:p w14:paraId="4F2E5B56" w14:textId="77777777" w:rsidR="00DF6876" w:rsidRPr="005214D7" w:rsidRDefault="00DF6876" w:rsidP="00DF6876">
            <w:pPr>
              <w:spacing w:line="240" w:lineRule="auto"/>
            </w:pPr>
            <w:r>
              <w:rPr>
                <w:noProof/>
              </w:rPr>
              <w:drawing>
                <wp:inline distT="0" distB="0" distL="0" distR="0" wp14:anchorId="26281384" wp14:editId="6A817C80">
                  <wp:extent cx="2770495" cy="1787713"/>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3628" t="38390" r="27202" b="28149"/>
                          <a:stretch/>
                        </pic:blipFill>
                        <pic:spPr bwMode="auto">
                          <a:xfrm>
                            <a:off x="0" y="0"/>
                            <a:ext cx="2783673" cy="1796216"/>
                          </a:xfrm>
                          <a:prstGeom prst="rect">
                            <a:avLst/>
                          </a:prstGeom>
                          <a:ln>
                            <a:noFill/>
                          </a:ln>
                          <a:extLst>
                            <a:ext uri="{53640926-AAD7-44D8-BBD7-CCE9431645EC}">
                              <a14:shadowObscured xmlns:a14="http://schemas.microsoft.com/office/drawing/2010/main"/>
                            </a:ext>
                          </a:extLst>
                        </pic:spPr>
                      </pic:pic>
                    </a:graphicData>
                  </a:graphic>
                </wp:inline>
              </w:drawing>
            </w:r>
          </w:p>
        </w:tc>
      </w:tr>
      <w:tr w:rsidR="00FC0EDB" w:rsidRPr="002E69A9" w14:paraId="7897D401" w14:textId="77777777" w:rsidTr="00DF6876">
        <w:tc>
          <w:tcPr>
            <w:tcW w:w="1345" w:type="dxa"/>
            <w:vAlign w:val="center"/>
          </w:tcPr>
          <w:p w14:paraId="0D1AC9AD" w14:textId="77777777" w:rsidR="00FC0EDB" w:rsidRPr="005214D7" w:rsidRDefault="00FC0EDB" w:rsidP="002639AB"/>
        </w:tc>
        <w:tc>
          <w:tcPr>
            <w:tcW w:w="1260" w:type="dxa"/>
            <w:vAlign w:val="center"/>
          </w:tcPr>
          <w:p w14:paraId="57B7BB47" w14:textId="77777777" w:rsidR="00FC0EDB" w:rsidRPr="005214D7" w:rsidRDefault="00FC0EDB" w:rsidP="002639AB"/>
        </w:tc>
        <w:tc>
          <w:tcPr>
            <w:tcW w:w="6750" w:type="dxa"/>
            <w:vAlign w:val="center"/>
          </w:tcPr>
          <w:p w14:paraId="3E986CEF" w14:textId="77777777" w:rsidR="00FC0EDB" w:rsidRPr="005214D7" w:rsidRDefault="00FC0EDB" w:rsidP="002639AB"/>
        </w:tc>
      </w:tr>
      <w:tr w:rsidR="00FC0EDB" w:rsidRPr="002E69A9" w14:paraId="483DD45E" w14:textId="77777777" w:rsidTr="00DF6876">
        <w:tc>
          <w:tcPr>
            <w:tcW w:w="1345" w:type="dxa"/>
            <w:vAlign w:val="center"/>
          </w:tcPr>
          <w:p w14:paraId="73AD19A1" w14:textId="77777777" w:rsidR="00FC0EDB" w:rsidRPr="002E69A9" w:rsidRDefault="00FC0EDB" w:rsidP="002639AB"/>
        </w:tc>
        <w:tc>
          <w:tcPr>
            <w:tcW w:w="1260" w:type="dxa"/>
            <w:vAlign w:val="center"/>
          </w:tcPr>
          <w:p w14:paraId="52BD2BA6" w14:textId="77777777" w:rsidR="00FC0EDB" w:rsidRPr="002E69A9" w:rsidRDefault="00FC0EDB" w:rsidP="002639AB"/>
        </w:tc>
        <w:tc>
          <w:tcPr>
            <w:tcW w:w="6750" w:type="dxa"/>
            <w:vAlign w:val="center"/>
          </w:tcPr>
          <w:p w14:paraId="3E406A61" w14:textId="77777777" w:rsidR="00FC0EDB" w:rsidRPr="002E69A9" w:rsidRDefault="00FC0EDB" w:rsidP="002639AB"/>
        </w:tc>
      </w:tr>
    </w:tbl>
    <w:p w14:paraId="0708FEC8" w14:textId="77777777" w:rsidR="00083E97" w:rsidRDefault="00083E97" w:rsidP="002639AB">
      <w:pPr>
        <w:rPr>
          <w:rStyle w:val="Strong"/>
        </w:rPr>
      </w:pPr>
    </w:p>
    <w:p w14:paraId="7F22EFF5" w14:textId="77777777" w:rsidR="00083E97" w:rsidRDefault="00083E97" w:rsidP="002639AB">
      <w:pPr>
        <w:rPr>
          <w:rStyle w:val="Strong"/>
        </w:rPr>
      </w:pPr>
      <w:r>
        <w:rPr>
          <w:rStyle w:val="Strong"/>
        </w:rPr>
        <w:br w:type="page"/>
      </w:r>
    </w:p>
    <w:p w14:paraId="7A5C77C5" w14:textId="77777777" w:rsidR="000A23F4" w:rsidRPr="000A23F4" w:rsidRDefault="000A23F4" w:rsidP="000A23F4">
      <w:pPr>
        <w:pStyle w:val="TOC1"/>
        <w:rPr>
          <w:rStyle w:val="Strong"/>
        </w:rPr>
      </w:pPr>
      <w:r w:rsidRPr="000A23F4">
        <w:rPr>
          <w:rStyle w:val="Strong"/>
        </w:rPr>
        <w:lastRenderedPageBreak/>
        <w:t>TABLE OF CONTENTS</w:t>
      </w:r>
    </w:p>
    <w:p w14:paraId="486BC4D1" w14:textId="77777777" w:rsidR="00790D92" w:rsidRDefault="006030E1">
      <w:pPr>
        <w:pStyle w:val="TOC1"/>
        <w:rPr>
          <w:rFonts w:asciiTheme="minorHAnsi" w:eastAsiaTheme="minorEastAsia" w:hAnsiTheme="minorHAnsi" w:cstheme="minorBidi"/>
          <w:b w:val="0"/>
          <w:noProof/>
          <w:sz w:val="22"/>
        </w:rPr>
      </w:pPr>
      <w:r>
        <w:rPr>
          <w:rStyle w:val="Strong"/>
        </w:rPr>
        <w:fldChar w:fldCharType="begin"/>
      </w:r>
      <w:r>
        <w:rPr>
          <w:rStyle w:val="Strong"/>
        </w:rPr>
        <w:instrText xml:space="preserve"> TOC \o "1-2" \h \z \u </w:instrText>
      </w:r>
      <w:r>
        <w:rPr>
          <w:rStyle w:val="Strong"/>
        </w:rPr>
        <w:fldChar w:fldCharType="separate"/>
      </w:r>
      <w:hyperlink w:anchor="_Toc33359820" w:history="1">
        <w:r w:rsidR="00790D92" w:rsidRPr="00C53BE4">
          <w:rPr>
            <w:rStyle w:val="Hyperlink"/>
            <w:noProof/>
            <w14:scene3d>
              <w14:camera w14:prst="orthographicFront"/>
              <w14:lightRig w14:rig="threePt" w14:dir="t">
                <w14:rot w14:lat="0" w14:lon="0" w14:rev="0"/>
              </w14:lightRig>
            </w14:scene3d>
          </w:rPr>
          <w:t>1.</w:t>
        </w:r>
        <w:r w:rsidR="00790D92" w:rsidRPr="00C53BE4">
          <w:rPr>
            <w:rStyle w:val="Hyperlink"/>
            <w:noProof/>
          </w:rPr>
          <w:t xml:space="preserve"> Project Summary</w:t>
        </w:r>
        <w:r w:rsidR="00790D92">
          <w:rPr>
            <w:noProof/>
            <w:webHidden/>
          </w:rPr>
          <w:tab/>
        </w:r>
        <w:r w:rsidR="00790D92">
          <w:rPr>
            <w:noProof/>
            <w:webHidden/>
          </w:rPr>
          <w:fldChar w:fldCharType="begin"/>
        </w:r>
        <w:r w:rsidR="00790D92">
          <w:rPr>
            <w:noProof/>
            <w:webHidden/>
          </w:rPr>
          <w:instrText xml:space="preserve"> PAGEREF _Toc33359820 \h </w:instrText>
        </w:r>
        <w:r w:rsidR="00790D92">
          <w:rPr>
            <w:noProof/>
            <w:webHidden/>
          </w:rPr>
        </w:r>
        <w:r w:rsidR="00790D92">
          <w:rPr>
            <w:noProof/>
            <w:webHidden/>
          </w:rPr>
          <w:fldChar w:fldCharType="separate"/>
        </w:r>
        <w:r w:rsidR="00790D92">
          <w:rPr>
            <w:noProof/>
            <w:webHidden/>
          </w:rPr>
          <w:t>1</w:t>
        </w:r>
        <w:r w:rsidR="00790D92">
          <w:rPr>
            <w:noProof/>
            <w:webHidden/>
          </w:rPr>
          <w:fldChar w:fldCharType="end"/>
        </w:r>
      </w:hyperlink>
    </w:p>
    <w:p w14:paraId="696A5054" w14:textId="77777777" w:rsidR="00790D92" w:rsidRDefault="008557EB">
      <w:pPr>
        <w:pStyle w:val="TOC2"/>
        <w:tabs>
          <w:tab w:val="right" w:leader="dot" w:pos="9350"/>
        </w:tabs>
        <w:rPr>
          <w:rFonts w:asciiTheme="minorHAnsi" w:eastAsiaTheme="minorEastAsia" w:hAnsiTheme="minorHAnsi" w:cstheme="minorBidi"/>
          <w:noProof/>
          <w:sz w:val="22"/>
        </w:rPr>
      </w:pPr>
      <w:hyperlink w:anchor="_Toc33359821" w:history="1">
        <w:r w:rsidR="00790D92" w:rsidRPr="00C53BE4">
          <w:rPr>
            <w:rStyle w:val="Hyperlink"/>
            <w:noProof/>
          </w:rPr>
          <w:t>1.1. Scope and Objectives</w:t>
        </w:r>
        <w:r w:rsidR="00790D92">
          <w:rPr>
            <w:noProof/>
            <w:webHidden/>
          </w:rPr>
          <w:tab/>
        </w:r>
        <w:r w:rsidR="00790D92">
          <w:rPr>
            <w:noProof/>
            <w:webHidden/>
          </w:rPr>
          <w:fldChar w:fldCharType="begin"/>
        </w:r>
        <w:r w:rsidR="00790D92">
          <w:rPr>
            <w:noProof/>
            <w:webHidden/>
          </w:rPr>
          <w:instrText xml:space="preserve"> PAGEREF _Toc33359821 \h </w:instrText>
        </w:r>
        <w:r w:rsidR="00790D92">
          <w:rPr>
            <w:noProof/>
            <w:webHidden/>
          </w:rPr>
        </w:r>
        <w:r w:rsidR="00790D92">
          <w:rPr>
            <w:noProof/>
            <w:webHidden/>
          </w:rPr>
          <w:fldChar w:fldCharType="separate"/>
        </w:r>
        <w:r w:rsidR="00790D92">
          <w:rPr>
            <w:noProof/>
            <w:webHidden/>
          </w:rPr>
          <w:t>1</w:t>
        </w:r>
        <w:r w:rsidR="00790D92">
          <w:rPr>
            <w:noProof/>
            <w:webHidden/>
          </w:rPr>
          <w:fldChar w:fldCharType="end"/>
        </w:r>
      </w:hyperlink>
    </w:p>
    <w:p w14:paraId="2E988E84" w14:textId="77777777" w:rsidR="00790D92" w:rsidRDefault="008557EB">
      <w:pPr>
        <w:pStyle w:val="TOC2"/>
        <w:tabs>
          <w:tab w:val="right" w:leader="dot" w:pos="9350"/>
        </w:tabs>
        <w:rPr>
          <w:rFonts w:asciiTheme="minorHAnsi" w:eastAsiaTheme="minorEastAsia" w:hAnsiTheme="minorHAnsi" w:cstheme="minorBidi"/>
          <w:noProof/>
          <w:sz w:val="22"/>
        </w:rPr>
      </w:pPr>
      <w:hyperlink w:anchor="_Toc33359822" w:history="1">
        <w:r w:rsidR="00790D92" w:rsidRPr="00C53BE4">
          <w:rPr>
            <w:rStyle w:val="Hyperlink"/>
            <w:noProof/>
          </w:rPr>
          <w:t>1.2. Assumptions and Constraints</w:t>
        </w:r>
        <w:r w:rsidR="00790D92">
          <w:rPr>
            <w:noProof/>
            <w:webHidden/>
          </w:rPr>
          <w:tab/>
        </w:r>
        <w:r w:rsidR="00790D92">
          <w:rPr>
            <w:noProof/>
            <w:webHidden/>
          </w:rPr>
          <w:fldChar w:fldCharType="begin"/>
        </w:r>
        <w:r w:rsidR="00790D92">
          <w:rPr>
            <w:noProof/>
            <w:webHidden/>
          </w:rPr>
          <w:instrText xml:space="preserve"> PAGEREF _Toc33359822 \h </w:instrText>
        </w:r>
        <w:r w:rsidR="00790D92">
          <w:rPr>
            <w:noProof/>
            <w:webHidden/>
          </w:rPr>
        </w:r>
        <w:r w:rsidR="00790D92">
          <w:rPr>
            <w:noProof/>
            <w:webHidden/>
          </w:rPr>
          <w:fldChar w:fldCharType="separate"/>
        </w:r>
        <w:r w:rsidR="00790D92">
          <w:rPr>
            <w:noProof/>
            <w:webHidden/>
          </w:rPr>
          <w:t>2</w:t>
        </w:r>
        <w:r w:rsidR="00790D92">
          <w:rPr>
            <w:noProof/>
            <w:webHidden/>
          </w:rPr>
          <w:fldChar w:fldCharType="end"/>
        </w:r>
      </w:hyperlink>
    </w:p>
    <w:p w14:paraId="2DA03C4A" w14:textId="77777777" w:rsidR="00790D92" w:rsidRDefault="008557EB">
      <w:pPr>
        <w:pStyle w:val="TOC2"/>
        <w:tabs>
          <w:tab w:val="right" w:leader="dot" w:pos="9350"/>
        </w:tabs>
        <w:rPr>
          <w:rFonts w:asciiTheme="minorHAnsi" w:eastAsiaTheme="minorEastAsia" w:hAnsiTheme="minorHAnsi" w:cstheme="minorBidi"/>
          <w:noProof/>
          <w:sz w:val="22"/>
        </w:rPr>
      </w:pPr>
      <w:hyperlink w:anchor="_Toc33359823" w:history="1">
        <w:r w:rsidR="00790D92" w:rsidRPr="00C53BE4">
          <w:rPr>
            <w:rStyle w:val="Hyperlink"/>
            <w:noProof/>
          </w:rPr>
          <w:t>1.3. Project Deliverables</w:t>
        </w:r>
        <w:r w:rsidR="00790D92">
          <w:rPr>
            <w:noProof/>
            <w:webHidden/>
          </w:rPr>
          <w:tab/>
        </w:r>
        <w:r w:rsidR="00790D92">
          <w:rPr>
            <w:noProof/>
            <w:webHidden/>
          </w:rPr>
          <w:fldChar w:fldCharType="begin"/>
        </w:r>
        <w:r w:rsidR="00790D92">
          <w:rPr>
            <w:noProof/>
            <w:webHidden/>
          </w:rPr>
          <w:instrText xml:space="preserve"> PAGEREF _Toc33359823 \h </w:instrText>
        </w:r>
        <w:r w:rsidR="00790D92">
          <w:rPr>
            <w:noProof/>
            <w:webHidden/>
          </w:rPr>
        </w:r>
        <w:r w:rsidR="00790D92">
          <w:rPr>
            <w:noProof/>
            <w:webHidden/>
          </w:rPr>
          <w:fldChar w:fldCharType="separate"/>
        </w:r>
        <w:r w:rsidR="00790D92">
          <w:rPr>
            <w:noProof/>
            <w:webHidden/>
          </w:rPr>
          <w:t>2</w:t>
        </w:r>
        <w:r w:rsidR="00790D92">
          <w:rPr>
            <w:noProof/>
            <w:webHidden/>
          </w:rPr>
          <w:fldChar w:fldCharType="end"/>
        </w:r>
      </w:hyperlink>
    </w:p>
    <w:p w14:paraId="7735B0A8" w14:textId="77777777" w:rsidR="00790D92" w:rsidRDefault="008557EB">
      <w:pPr>
        <w:pStyle w:val="TOC2"/>
        <w:tabs>
          <w:tab w:val="right" w:leader="dot" w:pos="9350"/>
        </w:tabs>
        <w:rPr>
          <w:rFonts w:asciiTheme="minorHAnsi" w:eastAsiaTheme="minorEastAsia" w:hAnsiTheme="minorHAnsi" w:cstheme="minorBidi"/>
          <w:noProof/>
          <w:sz w:val="22"/>
        </w:rPr>
      </w:pPr>
      <w:hyperlink w:anchor="_Toc33359824" w:history="1">
        <w:r w:rsidR="00790D92" w:rsidRPr="00C53BE4">
          <w:rPr>
            <w:rStyle w:val="Hyperlink"/>
            <w:noProof/>
          </w:rPr>
          <w:t>1.4. Project Schedule</w:t>
        </w:r>
        <w:r w:rsidR="00790D92">
          <w:rPr>
            <w:noProof/>
            <w:webHidden/>
          </w:rPr>
          <w:tab/>
        </w:r>
        <w:r w:rsidR="00790D92">
          <w:rPr>
            <w:noProof/>
            <w:webHidden/>
          </w:rPr>
          <w:fldChar w:fldCharType="begin"/>
        </w:r>
        <w:r w:rsidR="00790D92">
          <w:rPr>
            <w:noProof/>
            <w:webHidden/>
          </w:rPr>
          <w:instrText xml:space="preserve"> PAGEREF _Toc33359824 \h </w:instrText>
        </w:r>
        <w:r w:rsidR="00790D92">
          <w:rPr>
            <w:noProof/>
            <w:webHidden/>
          </w:rPr>
        </w:r>
        <w:r w:rsidR="00790D92">
          <w:rPr>
            <w:noProof/>
            <w:webHidden/>
          </w:rPr>
          <w:fldChar w:fldCharType="separate"/>
        </w:r>
        <w:r w:rsidR="00790D92">
          <w:rPr>
            <w:noProof/>
            <w:webHidden/>
          </w:rPr>
          <w:t>3</w:t>
        </w:r>
        <w:r w:rsidR="00790D92">
          <w:rPr>
            <w:noProof/>
            <w:webHidden/>
          </w:rPr>
          <w:fldChar w:fldCharType="end"/>
        </w:r>
      </w:hyperlink>
    </w:p>
    <w:p w14:paraId="61C70BB3" w14:textId="77777777" w:rsidR="00790D92" w:rsidRDefault="008557EB">
      <w:pPr>
        <w:pStyle w:val="TOC2"/>
        <w:tabs>
          <w:tab w:val="right" w:leader="dot" w:pos="9350"/>
        </w:tabs>
        <w:rPr>
          <w:rFonts w:asciiTheme="minorHAnsi" w:eastAsiaTheme="minorEastAsia" w:hAnsiTheme="minorHAnsi" w:cstheme="minorBidi"/>
          <w:noProof/>
          <w:sz w:val="22"/>
        </w:rPr>
      </w:pPr>
      <w:hyperlink w:anchor="_Toc33359825" w:history="1">
        <w:r w:rsidR="00790D92" w:rsidRPr="00C53BE4">
          <w:rPr>
            <w:rStyle w:val="Hyperlink"/>
            <w:noProof/>
          </w:rPr>
          <w:t>1.5. References (Applicable to Project Plan)</w:t>
        </w:r>
        <w:r w:rsidR="00790D92">
          <w:rPr>
            <w:noProof/>
            <w:webHidden/>
          </w:rPr>
          <w:tab/>
        </w:r>
        <w:r w:rsidR="00790D92">
          <w:rPr>
            <w:noProof/>
            <w:webHidden/>
          </w:rPr>
          <w:fldChar w:fldCharType="begin"/>
        </w:r>
        <w:r w:rsidR="00790D92">
          <w:rPr>
            <w:noProof/>
            <w:webHidden/>
          </w:rPr>
          <w:instrText xml:space="preserve"> PAGEREF _Toc33359825 \h </w:instrText>
        </w:r>
        <w:r w:rsidR="00790D92">
          <w:rPr>
            <w:noProof/>
            <w:webHidden/>
          </w:rPr>
        </w:r>
        <w:r w:rsidR="00790D92">
          <w:rPr>
            <w:noProof/>
            <w:webHidden/>
          </w:rPr>
          <w:fldChar w:fldCharType="separate"/>
        </w:r>
        <w:r w:rsidR="00790D92">
          <w:rPr>
            <w:noProof/>
            <w:webHidden/>
          </w:rPr>
          <w:t>4</w:t>
        </w:r>
        <w:r w:rsidR="00790D92">
          <w:rPr>
            <w:noProof/>
            <w:webHidden/>
          </w:rPr>
          <w:fldChar w:fldCharType="end"/>
        </w:r>
      </w:hyperlink>
    </w:p>
    <w:p w14:paraId="2C18B6CF" w14:textId="77777777" w:rsidR="00790D92" w:rsidRDefault="008557EB">
      <w:pPr>
        <w:pStyle w:val="TOC2"/>
        <w:tabs>
          <w:tab w:val="right" w:leader="dot" w:pos="9350"/>
        </w:tabs>
        <w:rPr>
          <w:rFonts w:asciiTheme="minorHAnsi" w:eastAsiaTheme="minorEastAsia" w:hAnsiTheme="minorHAnsi" w:cstheme="minorBidi"/>
          <w:noProof/>
          <w:sz w:val="22"/>
        </w:rPr>
      </w:pPr>
      <w:hyperlink w:anchor="_Toc33359826" w:history="1">
        <w:r w:rsidR="00790D92" w:rsidRPr="00C53BE4">
          <w:rPr>
            <w:rStyle w:val="Hyperlink"/>
            <w:noProof/>
          </w:rPr>
          <w:t>1.6. Definitions</w:t>
        </w:r>
        <w:r w:rsidR="00790D92">
          <w:rPr>
            <w:noProof/>
            <w:webHidden/>
          </w:rPr>
          <w:tab/>
        </w:r>
        <w:r w:rsidR="00790D92">
          <w:rPr>
            <w:noProof/>
            <w:webHidden/>
          </w:rPr>
          <w:fldChar w:fldCharType="begin"/>
        </w:r>
        <w:r w:rsidR="00790D92">
          <w:rPr>
            <w:noProof/>
            <w:webHidden/>
          </w:rPr>
          <w:instrText xml:space="preserve"> PAGEREF _Toc33359826 \h </w:instrText>
        </w:r>
        <w:r w:rsidR="00790D92">
          <w:rPr>
            <w:noProof/>
            <w:webHidden/>
          </w:rPr>
        </w:r>
        <w:r w:rsidR="00790D92">
          <w:rPr>
            <w:noProof/>
            <w:webHidden/>
          </w:rPr>
          <w:fldChar w:fldCharType="separate"/>
        </w:r>
        <w:r w:rsidR="00790D92">
          <w:rPr>
            <w:noProof/>
            <w:webHidden/>
          </w:rPr>
          <w:t>4</w:t>
        </w:r>
        <w:r w:rsidR="00790D92">
          <w:rPr>
            <w:noProof/>
            <w:webHidden/>
          </w:rPr>
          <w:fldChar w:fldCharType="end"/>
        </w:r>
      </w:hyperlink>
    </w:p>
    <w:p w14:paraId="4B29E270" w14:textId="77777777" w:rsidR="00790D92" w:rsidRDefault="008557EB">
      <w:pPr>
        <w:pStyle w:val="TOC1"/>
        <w:rPr>
          <w:rFonts w:asciiTheme="minorHAnsi" w:eastAsiaTheme="minorEastAsia" w:hAnsiTheme="minorHAnsi" w:cstheme="minorBidi"/>
          <w:b w:val="0"/>
          <w:noProof/>
          <w:sz w:val="22"/>
        </w:rPr>
      </w:pPr>
      <w:hyperlink w:anchor="_Toc33359827" w:history="1">
        <w:r w:rsidR="00790D92" w:rsidRPr="00C53BE4">
          <w:rPr>
            <w:rStyle w:val="Hyperlink"/>
            <w:noProof/>
            <w14:scene3d>
              <w14:camera w14:prst="orthographicFront"/>
              <w14:lightRig w14:rig="threePt" w14:dir="t">
                <w14:rot w14:lat="0" w14:lon="0" w14:rev="0"/>
              </w14:lightRig>
            </w14:scene3d>
          </w:rPr>
          <w:t>2.</w:t>
        </w:r>
        <w:r w:rsidR="00790D92" w:rsidRPr="00C53BE4">
          <w:rPr>
            <w:rStyle w:val="Hyperlink"/>
            <w:noProof/>
          </w:rPr>
          <w:t xml:space="preserve"> Project Organization</w:t>
        </w:r>
        <w:r w:rsidR="00790D92">
          <w:rPr>
            <w:noProof/>
            <w:webHidden/>
          </w:rPr>
          <w:tab/>
        </w:r>
        <w:r w:rsidR="00790D92">
          <w:rPr>
            <w:noProof/>
            <w:webHidden/>
          </w:rPr>
          <w:fldChar w:fldCharType="begin"/>
        </w:r>
        <w:r w:rsidR="00790D92">
          <w:rPr>
            <w:noProof/>
            <w:webHidden/>
          </w:rPr>
          <w:instrText xml:space="preserve"> PAGEREF _Toc33359827 \h </w:instrText>
        </w:r>
        <w:r w:rsidR="00790D92">
          <w:rPr>
            <w:noProof/>
            <w:webHidden/>
          </w:rPr>
        </w:r>
        <w:r w:rsidR="00790D92">
          <w:rPr>
            <w:noProof/>
            <w:webHidden/>
          </w:rPr>
          <w:fldChar w:fldCharType="separate"/>
        </w:r>
        <w:r w:rsidR="00790D92">
          <w:rPr>
            <w:noProof/>
            <w:webHidden/>
          </w:rPr>
          <w:t>5</w:t>
        </w:r>
        <w:r w:rsidR="00790D92">
          <w:rPr>
            <w:noProof/>
            <w:webHidden/>
          </w:rPr>
          <w:fldChar w:fldCharType="end"/>
        </w:r>
      </w:hyperlink>
    </w:p>
    <w:p w14:paraId="20E0C838" w14:textId="77777777" w:rsidR="00790D92" w:rsidRDefault="008557EB">
      <w:pPr>
        <w:pStyle w:val="TOC2"/>
        <w:tabs>
          <w:tab w:val="right" w:leader="dot" w:pos="9350"/>
        </w:tabs>
        <w:rPr>
          <w:rFonts w:asciiTheme="minorHAnsi" w:eastAsiaTheme="minorEastAsia" w:hAnsiTheme="minorHAnsi" w:cstheme="minorBidi"/>
          <w:noProof/>
          <w:sz w:val="22"/>
        </w:rPr>
      </w:pPr>
      <w:hyperlink w:anchor="_Toc33359828" w:history="1">
        <w:r w:rsidR="00790D92" w:rsidRPr="00C53BE4">
          <w:rPr>
            <w:rStyle w:val="Hyperlink"/>
            <w:noProof/>
          </w:rPr>
          <w:t>2.1. External Structure</w:t>
        </w:r>
        <w:r w:rsidR="00790D92">
          <w:rPr>
            <w:noProof/>
            <w:webHidden/>
          </w:rPr>
          <w:tab/>
        </w:r>
        <w:r w:rsidR="00790D92">
          <w:rPr>
            <w:noProof/>
            <w:webHidden/>
          </w:rPr>
          <w:fldChar w:fldCharType="begin"/>
        </w:r>
        <w:r w:rsidR="00790D92">
          <w:rPr>
            <w:noProof/>
            <w:webHidden/>
          </w:rPr>
          <w:instrText xml:space="preserve"> PAGEREF _Toc33359828 \h </w:instrText>
        </w:r>
        <w:r w:rsidR="00790D92">
          <w:rPr>
            <w:noProof/>
            <w:webHidden/>
          </w:rPr>
        </w:r>
        <w:r w:rsidR="00790D92">
          <w:rPr>
            <w:noProof/>
            <w:webHidden/>
          </w:rPr>
          <w:fldChar w:fldCharType="separate"/>
        </w:r>
        <w:r w:rsidR="00790D92">
          <w:rPr>
            <w:noProof/>
            <w:webHidden/>
          </w:rPr>
          <w:t>5</w:t>
        </w:r>
        <w:r w:rsidR="00790D92">
          <w:rPr>
            <w:noProof/>
            <w:webHidden/>
          </w:rPr>
          <w:fldChar w:fldCharType="end"/>
        </w:r>
      </w:hyperlink>
    </w:p>
    <w:p w14:paraId="6A6DC48A" w14:textId="77777777" w:rsidR="00790D92" w:rsidRDefault="008557EB">
      <w:pPr>
        <w:pStyle w:val="TOC2"/>
        <w:tabs>
          <w:tab w:val="right" w:leader="dot" w:pos="9350"/>
        </w:tabs>
        <w:rPr>
          <w:rFonts w:asciiTheme="minorHAnsi" w:eastAsiaTheme="minorEastAsia" w:hAnsiTheme="minorHAnsi" w:cstheme="minorBidi"/>
          <w:noProof/>
          <w:sz w:val="22"/>
        </w:rPr>
      </w:pPr>
      <w:hyperlink w:anchor="_Toc33359829" w:history="1">
        <w:r w:rsidR="00790D92" w:rsidRPr="00C53BE4">
          <w:rPr>
            <w:rStyle w:val="Hyperlink"/>
            <w:noProof/>
          </w:rPr>
          <w:t>2.2. Internal Structure</w:t>
        </w:r>
        <w:r w:rsidR="00790D92">
          <w:rPr>
            <w:noProof/>
            <w:webHidden/>
          </w:rPr>
          <w:tab/>
        </w:r>
        <w:r w:rsidR="00790D92">
          <w:rPr>
            <w:noProof/>
            <w:webHidden/>
          </w:rPr>
          <w:fldChar w:fldCharType="begin"/>
        </w:r>
        <w:r w:rsidR="00790D92">
          <w:rPr>
            <w:noProof/>
            <w:webHidden/>
          </w:rPr>
          <w:instrText xml:space="preserve"> PAGEREF _Toc33359829 \h </w:instrText>
        </w:r>
        <w:r w:rsidR="00790D92">
          <w:rPr>
            <w:noProof/>
            <w:webHidden/>
          </w:rPr>
        </w:r>
        <w:r w:rsidR="00790D92">
          <w:rPr>
            <w:noProof/>
            <w:webHidden/>
          </w:rPr>
          <w:fldChar w:fldCharType="separate"/>
        </w:r>
        <w:r w:rsidR="00790D92">
          <w:rPr>
            <w:noProof/>
            <w:webHidden/>
          </w:rPr>
          <w:t>6</w:t>
        </w:r>
        <w:r w:rsidR="00790D92">
          <w:rPr>
            <w:noProof/>
            <w:webHidden/>
          </w:rPr>
          <w:fldChar w:fldCharType="end"/>
        </w:r>
      </w:hyperlink>
    </w:p>
    <w:p w14:paraId="1019C4D1" w14:textId="77777777" w:rsidR="00790D92" w:rsidRDefault="008557EB">
      <w:pPr>
        <w:pStyle w:val="TOC2"/>
        <w:tabs>
          <w:tab w:val="right" w:leader="dot" w:pos="9350"/>
        </w:tabs>
        <w:rPr>
          <w:rFonts w:asciiTheme="minorHAnsi" w:eastAsiaTheme="minorEastAsia" w:hAnsiTheme="minorHAnsi" w:cstheme="minorBidi"/>
          <w:noProof/>
          <w:sz w:val="22"/>
        </w:rPr>
      </w:pPr>
      <w:hyperlink w:anchor="_Toc33359830" w:history="1">
        <w:r w:rsidR="00790D92" w:rsidRPr="00C53BE4">
          <w:rPr>
            <w:rStyle w:val="Hyperlink"/>
            <w:noProof/>
          </w:rPr>
          <w:t>2.3. Roles and Responsibilities</w:t>
        </w:r>
        <w:r w:rsidR="00790D92">
          <w:rPr>
            <w:noProof/>
            <w:webHidden/>
          </w:rPr>
          <w:tab/>
        </w:r>
        <w:r w:rsidR="00790D92">
          <w:rPr>
            <w:noProof/>
            <w:webHidden/>
          </w:rPr>
          <w:fldChar w:fldCharType="begin"/>
        </w:r>
        <w:r w:rsidR="00790D92">
          <w:rPr>
            <w:noProof/>
            <w:webHidden/>
          </w:rPr>
          <w:instrText xml:space="preserve"> PAGEREF _Toc33359830 \h </w:instrText>
        </w:r>
        <w:r w:rsidR="00790D92">
          <w:rPr>
            <w:noProof/>
            <w:webHidden/>
          </w:rPr>
        </w:r>
        <w:r w:rsidR="00790D92">
          <w:rPr>
            <w:noProof/>
            <w:webHidden/>
          </w:rPr>
          <w:fldChar w:fldCharType="separate"/>
        </w:r>
        <w:r w:rsidR="00790D92">
          <w:rPr>
            <w:noProof/>
            <w:webHidden/>
          </w:rPr>
          <w:t>6</w:t>
        </w:r>
        <w:r w:rsidR="00790D92">
          <w:rPr>
            <w:noProof/>
            <w:webHidden/>
          </w:rPr>
          <w:fldChar w:fldCharType="end"/>
        </w:r>
      </w:hyperlink>
    </w:p>
    <w:p w14:paraId="47A041DE" w14:textId="77777777" w:rsidR="00790D92" w:rsidRDefault="008557EB">
      <w:pPr>
        <w:pStyle w:val="TOC1"/>
        <w:rPr>
          <w:rFonts w:asciiTheme="minorHAnsi" w:eastAsiaTheme="minorEastAsia" w:hAnsiTheme="minorHAnsi" w:cstheme="minorBidi"/>
          <w:b w:val="0"/>
          <w:noProof/>
          <w:sz w:val="22"/>
        </w:rPr>
      </w:pPr>
      <w:hyperlink w:anchor="_Toc33359834" w:history="1">
        <w:r w:rsidR="00790D92" w:rsidRPr="00C53BE4">
          <w:rPr>
            <w:rStyle w:val="Hyperlink"/>
            <w:noProof/>
            <w14:scene3d>
              <w14:camera w14:prst="orthographicFront"/>
              <w14:lightRig w14:rig="threePt" w14:dir="t">
                <w14:rot w14:lat="0" w14:lon="0" w14:rev="0"/>
              </w14:lightRig>
            </w14:scene3d>
          </w:rPr>
          <w:t>3.</w:t>
        </w:r>
        <w:r w:rsidR="00790D92" w:rsidRPr="00C53BE4">
          <w:rPr>
            <w:rStyle w:val="Hyperlink"/>
            <w:noProof/>
          </w:rPr>
          <w:t xml:space="preserve"> Managerial Process Plan</w:t>
        </w:r>
        <w:r w:rsidR="00790D92">
          <w:rPr>
            <w:noProof/>
            <w:webHidden/>
          </w:rPr>
          <w:tab/>
        </w:r>
        <w:r w:rsidR="00790D92">
          <w:rPr>
            <w:noProof/>
            <w:webHidden/>
          </w:rPr>
          <w:fldChar w:fldCharType="begin"/>
        </w:r>
        <w:r w:rsidR="00790D92">
          <w:rPr>
            <w:noProof/>
            <w:webHidden/>
          </w:rPr>
          <w:instrText xml:space="preserve"> PAGEREF _Toc33359834 \h </w:instrText>
        </w:r>
        <w:r w:rsidR="00790D92">
          <w:rPr>
            <w:noProof/>
            <w:webHidden/>
          </w:rPr>
        </w:r>
        <w:r w:rsidR="00790D92">
          <w:rPr>
            <w:noProof/>
            <w:webHidden/>
          </w:rPr>
          <w:fldChar w:fldCharType="separate"/>
        </w:r>
        <w:r w:rsidR="00790D92">
          <w:rPr>
            <w:noProof/>
            <w:webHidden/>
          </w:rPr>
          <w:t>8</w:t>
        </w:r>
        <w:r w:rsidR="00790D92">
          <w:rPr>
            <w:noProof/>
            <w:webHidden/>
          </w:rPr>
          <w:fldChar w:fldCharType="end"/>
        </w:r>
      </w:hyperlink>
    </w:p>
    <w:p w14:paraId="6A0BC779" w14:textId="77777777" w:rsidR="00790D92" w:rsidRDefault="008557EB">
      <w:pPr>
        <w:pStyle w:val="TOC2"/>
        <w:tabs>
          <w:tab w:val="right" w:leader="dot" w:pos="9350"/>
        </w:tabs>
        <w:rPr>
          <w:rFonts w:asciiTheme="minorHAnsi" w:eastAsiaTheme="minorEastAsia" w:hAnsiTheme="minorHAnsi" w:cstheme="minorBidi"/>
          <w:noProof/>
          <w:sz w:val="22"/>
        </w:rPr>
      </w:pPr>
      <w:hyperlink w:anchor="_Toc33359835" w:history="1">
        <w:r w:rsidR="00790D92" w:rsidRPr="00C53BE4">
          <w:rPr>
            <w:rStyle w:val="Hyperlink"/>
            <w:noProof/>
          </w:rPr>
          <w:t>3.1. Work Plan</w:t>
        </w:r>
        <w:r w:rsidR="00790D92">
          <w:rPr>
            <w:noProof/>
            <w:webHidden/>
          </w:rPr>
          <w:tab/>
        </w:r>
        <w:r w:rsidR="00790D92">
          <w:rPr>
            <w:noProof/>
            <w:webHidden/>
          </w:rPr>
          <w:fldChar w:fldCharType="begin"/>
        </w:r>
        <w:r w:rsidR="00790D92">
          <w:rPr>
            <w:noProof/>
            <w:webHidden/>
          </w:rPr>
          <w:instrText xml:space="preserve"> PAGEREF _Toc33359835 \h </w:instrText>
        </w:r>
        <w:r w:rsidR="00790D92">
          <w:rPr>
            <w:noProof/>
            <w:webHidden/>
          </w:rPr>
        </w:r>
        <w:r w:rsidR="00790D92">
          <w:rPr>
            <w:noProof/>
            <w:webHidden/>
          </w:rPr>
          <w:fldChar w:fldCharType="separate"/>
        </w:r>
        <w:r w:rsidR="00790D92">
          <w:rPr>
            <w:noProof/>
            <w:webHidden/>
          </w:rPr>
          <w:t>8</w:t>
        </w:r>
        <w:r w:rsidR="00790D92">
          <w:rPr>
            <w:noProof/>
            <w:webHidden/>
          </w:rPr>
          <w:fldChar w:fldCharType="end"/>
        </w:r>
      </w:hyperlink>
    </w:p>
    <w:p w14:paraId="60F06763" w14:textId="77777777" w:rsidR="00790D92" w:rsidRDefault="008557EB">
      <w:pPr>
        <w:pStyle w:val="TOC1"/>
        <w:rPr>
          <w:rFonts w:asciiTheme="minorHAnsi" w:eastAsiaTheme="minorEastAsia" w:hAnsiTheme="minorHAnsi" w:cstheme="minorBidi"/>
          <w:b w:val="0"/>
          <w:noProof/>
          <w:sz w:val="22"/>
        </w:rPr>
      </w:pPr>
      <w:hyperlink w:anchor="_Toc33359837" w:history="1">
        <w:r w:rsidR="00790D92" w:rsidRPr="00C53BE4">
          <w:rPr>
            <w:rStyle w:val="Hyperlink"/>
            <w:noProof/>
            <w14:scene3d>
              <w14:camera w14:prst="orthographicFront"/>
              <w14:lightRig w14:rig="threePt" w14:dir="t">
                <w14:rot w14:lat="0" w14:lon="0" w14:rev="0"/>
              </w14:lightRig>
            </w14:scene3d>
          </w:rPr>
          <w:t>4.</w:t>
        </w:r>
        <w:r w:rsidR="00790D92" w:rsidRPr="00C53BE4">
          <w:rPr>
            <w:rStyle w:val="Hyperlink"/>
            <w:noProof/>
          </w:rPr>
          <w:t xml:space="preserve"> Risk Management Plan</w:t>
        </w:r>
        <w:r w:rsidR="00790D92">
          <w:rPr>
            <w:noProof/>
            <w:webHidden/>
          </w:rPr>
          <w:tab/>
        </w:r>
        <w:r w:rsidR="00790D92">
          <w:rPr>
            <w:noProof/>
            <w:webHidden/>
          </w:rPr>
          <w:fldChar w:fldCharType="begin"/>
        </w:r>
        <w:r w:rsidR="00790D92">
          <w:rPr>
            <w:noProof/>
            <w:webHidden/>
          </w:rPr>
          <w:instrText xml:space="preserve"> PAGEREF _Toc33359837 \h </w:instrText>
        </w:r>
        <w:r w:rsidR="00790D92">
          <w:rPr>
            <w:noProof/>
            <w:webHidden/>
          </w:rPr>
        </w:r>
        <w:r w:rsidR="00790D92">
          <w:rPr>
            <w:noProof/>
            <w:webHidden/>
          </w:rPr>
          <w:fldChar w:fldCharType="separate"/>
        </w:r>
        <w:r w:rsidR="00790D92">
          <w:rPr>
            <w:noProof/>
            <w:webHidden/>
          </w:rPr>
          <w:t>10</w:t>
        </w:r>
        <w:r w:rsidR="00790D92">
          <w:rPr>
            <w:noProof/>
            <w:webHidden/>
          </w:rPr>
          <w:fldChar w:fldCharType="end"/>
        </w:r>
      </w:hyperlink>
    </w:p>
    <w:p w14:paraId="01BB3987" w14:textId="77777777" w:rsidR="00790D92" w:rsidRDefault="008557EB">
      <w:pPr>
        <w:pStyle w:val="TOC1"/>
        <w:rPr>
          <w:rFonts w:asciiTheme="minorHAnsi" w:eastAsiaTheme="minorEastAsia" w:hAnsiTheme="minorHAnsi" w:cstheme="minorBidi"/>
          <w:b w:val="0"/>
          <w:noProof/>
          <w:sz w:val="22"/>
        </w:rPr>
      </w:pPr>
      <w:hyperlink w:anchor="_Toc33359838" w:history="1">
        <w:r w:rsidR="00790D92" w:rsidRPr="00C53BE4">
          <w:rPr>
            <w:rStyle w:val="Hyperlink"/>
            <w:noProof/>
            <w14:scene3d>
              <w14:camera w14:prst="orthographicFront"/>
              <w14:lightRig w14:rig="threePt" w14:dir="t">
                <w14:rot w14:lat="0" w14:lon="0" w14:rev="0"/>
              </w14:lightRig>
            </w14:scene3d>
          </w:rPr>
          <w:t>5.</w:t>
        </w:r>
        <w:r w:rsidR="00790D92" w:rsidRPr="00C53BE4">
          <w:rPr>
            <w:rStyle w:val="Hyperlink"/>
            <w:noProof/>
          </w:rPr>
          <w:t xml:space="preserve"> Technical Process Plan</w:t>
        </w:r>
        <w:r w:rsidR="00790D92">
          <w:rPr>
            <w:noProof/>
            <w:webHidden/>
          </w:rPr>
          <w:tab/>
        </w:r>
        <w:r w:rsidR="00790D92">
          <w:rPr>
            <w:noProof/>
            <w:webHidden/>
          </w:rPr>
          <w:fldChar w:fldCharType="begin"/>
        </w:r>
        <w:r w:rsidR="00790D92">
          <w:rPr>
            <w:noProof/>
            <w:webHidden/>
          </w:rPr>
          <w:instrText xml:space="preserve"> PAGEREF _Toc33359838 \h </w:instrText>
        </w:r>
        <w:r w:rsidR="00790D92">
          <w:rPr>
            <w:noProof/>
            <w:webHidden/>
          </w:rPr>
        </w:r>
        <w:r w:rsidR="00790D92">
          <w:rPr>
            <w:noProof/>
            <w:webHidden/>
          </w:rPr>
          <w:fldChar w:fldCharType="separate"/>
        </w:r>
        <w:r w:rsidR="00790D92">
          <w:rPr>
            <w:noProof/>
            <w:webHidden/>
          </w:rPr>
          <w:t>11</w:t>
        </w:r>
        <w:r w:rsidR="00790D92">
          <w:rPr>
            <w:noProof/>
            <w:webHidden/>
          </w:rPr>
          <w:fldChar w:fldCharType="end"/>
        </w:r>
      </w:hyperlink>
    </w:p>
    <w:p w14:paraId="069AAD7D" w14:textId="77777777" w:rsidR="00790D92" w:rsidRDefault="008557EB">
      <w:pPr>
        <w:pStyle w:val="TOC2"/>
        <w:tabs>
          <w:tab w:val="right" w:leader="dot" w:pos="9350"/>
        </w:tabs>
        <w:rPr>
          <w:rFonts w:asciiTheme="minorHAnsi" w:eastAsiaTheme="minorEastAsia" w:hAnsiTheme="minorHAnsi" w:cstheme="minorBidi"/>
          <w:noProof/>
          <w:sz w:val="22"/>
        </w:rPr>
      </w:pPr>
      <w:hyperlink w:anchor="_Toc33359839" w:history="1">
        <w:r w:rsidR="00790D92" w:rsidRPr="00C53BE4">
          <w:rPr>
            <w:rStyle w:val="Hyperlink"/>
            <w:noProof/>
          </w:rPr>
          <w:t>5.1. Process Model</w:t>
        </w:r>
        <w:r w:rsidR="00790D92">
          <w:rPr>
            <w:noProof/>
            <w:webHidden/>
          </w:rPr>
          <w:tab/>
        </w:r>
        <w:r w:rsidR="00790D92">
          <w:rPr>
            <w:noProof/>
            <w:webHidden/>
          </w:rPr>
          <w:fldChar w:fldCharType="begin"/>
        </w:r>
        <w:r w:rsidR="00790D92">
          <w:rPr>
            <w:noProof/>
            <w:webHidden/>
          </w:rPr>
          <w:instrText xml:space="preserve"> PAGEREF _Toc33359839 \h </w:instrText>
        </w:r>
        <w:r w:rsidR="00790D92">
          <w:rPr>
            <w:noProof/>
            <w:webHidden/>
          </w:rPr>
        </w:r>
        <w:r w:rsidR="00790D92">
          <w:rPr>
            <w:noProof/>
            <w:webHidden/>
          </w:rPr>
          <w:fldChar w:fldCharType="separate"/>
        </w:r>
        <w:r w:rsidR="00790D92">
          <w:rPr>
            <w:noProof/>
            <w:webHidden/>
          </w:rPr>
          <w:t>11</w:t>
        </w:r>
        <w:r w:rsidR="00790D92">
          <w:rPr>
            <w:noProof/>
            <w:webHidden/>
          </w:rPr>
          <w:fldChar w:fldCharType="end"/>
        </w:r>
      </w:hyperlink>
    </w:p>
    <w:p w14:paraId="76FE45CA" w14:textId="77777777" w:rsidR="00790D92" w:rsidRDefault="008557EB">
      <w:pPr>
        <w:pStyle w:val="TOC1"/>
        <w:rPr>
          <w:rFonts w:asciiTheme="minorHAnsi" w:eastAsiaTheme="minorEastAsia" w:hAnsiTheme="minorHAnsi" w:cstheme="minorBidi"/>
          <w:b w:val="0"/>
          <w:noProof/>
          <w:sz w:val="22"/>
        </w:rPr>
      </w:pPr>
      <w:hyperlink w:anchor="_Toc33359840" w:history="1">
        <w:r w:rsidR="00790D92" w:rsidRPr="00C53BE4">
          <w:rPr>
            <w:rStyle w:val="Hyperlink"/>
            <w:noProof/>
            <w14:scene3d>
              <w14:camera w14:prst="orthographicFront"/>
              <w14:lightRig w14:rig="threePt" w14:dir="t">
                <w14:rot w14:lat="0" w14:lon="0" w14:rev="0"/>
              </w14:lightRig>
            </w14:scene3d>
          </w:rPr>
          <w:t>6.</w:t>
        </w:r>
        <w:r w:rsidR="00790D92" w:rsidRPr="00C53BE4">
          <w:rPr>
            <w:rStyle w:val="Hyperlink"/>
            <w:noProof/>
          </w:rPr>
          <w:t xml:space="preserve"> Methods, Tools, and Techniques</w:t>
        </w:r>
        <w:r w:rsidR="00790D92">
          <w:rPr>
            <w:noProof/>
            <w:webHidden/>
          </w:rPr>
          <w:tab/>
        </w:r>
        <w:r w:rsidR="00790D92">
          <w:rPr>
            <w:noProof/>
            <w:webHidden/>
          </w:rPr>
          <w:fldChar w:fldCharType="begin"/>
        </w:r>
        <w:r w:rsidR="00790D92">
          <w:rPr>
            <w:noProof/>
            <w:webHidden/>
          </w:rPr>
          <w:instrText xml:space="preserve"> PAGEREF _Toc33359840 \h </w:instrText>
        </w:r>
        <w:r w:rsidR="00790D92">
          <w:rPr>
            <w:noProof/>
            <w:webHidden/>
          </w:rPr>
        </w:r>
        <w:r w:rsidR="00790D92">
          <w:rPr>
            <w:noProof/>
            <w:webHidden/>
          </w:rPr>
          <w:fldChar w:fldCharType="separate"/>
        </w:r>
        <w:r w:rsidR="00790D92">
          <w:rPr>
            <w:noProof/>
            <w:webHidden/>
          </w:rPr>
          <w:t>14</w:t>
        </w:r>
        <w:r w:rsidR="00790D92">
          <w:rPr>
            <w:noProof/>
            <w:webHidden/>
          </w:rPr>
          <w:fldChar w:fldCharType="end"/>
        </w:r>
      </w:hyperlink>
    </w:p>
    <w:p w14:paraId="13C83BC1" w14:textId="77777777" w:rsidR="00790D92" w:rsidRDefault="008557EB">
      <w:pPr>
        <w:pStyle w:val="TOC2"/>
        <w:tabs>
          <w:tab w:val="right" w:leader="dot" w:pos="9350"/>
        </w:tabs>
        <w:rPr>
          <w:rFonts w:asciiTheme="minorHAnsi" w:eastAsiaTheme="minorEastAsia" w:hAnsiTheme="minorHAnsi" w:cstheme="minorBidi"/>
          <w:noProof/>
          <w:sz w:val="22"/>
        </w:rPr>
      </w:pPr>
      <w:hyperlink w:anchor="_Toc33359841" w:history="1">
        <w:r w:rsidR="00790D92" w:rsidRPr="00C53BE4">
          <w:rPr>
            <w:rStyle w:val="Hyperlink"/>
            <w:noProof/>
          </w:rPr>
          <w:t>6.1. Development Collaboration</w:t>
        </w:r>
        <w:r w:rsidR="00790D92">
          <w:rPr>
            <w:noProof/>
            <w:webHidden/>
          </w:rPr>
          <w:tab/>
        </w:r>
        <w:r w:rsidR="00790D92">
          <w:rPr>
            <w:noProof/>
            <w:webHidden/>
          </w:rPr>
          <w:fldChar w:fldCharType="begin"/>
        </w:r>
        <w:r w:rsidR="00790D92">
          <w:rPr>
            <w:noProof/>
            <w:webHidden/>
          </w:rPr>
          <w:instrText xml:space="preserve"> PAGEREF _Toc33359841 \h </w:instrText>
        </w:r>
        <w:r w:rsidR="00790D92">
          <w:rPr>
            <w:noProof/>
            <w:webHidden/>
          </w:rPr>
        </w:r>
        <w:r w:rsidR="00790D92">
          <w:rPr>
            <w:noProof/>
            <w:webHidden/>
          </w:rPr>
          <w:fldChar w:fldCharType="separate"/>
        </w:r>
        <w:r w:rsidR="00790D92">
          <w:rPr>
            <w:noProof/>
            <w:webHidden/>
          </w:rPr>
          <w:t>14</w:t>
        </w:r>
        <w:r w:rsidR="00790D92">
          <w:rPr>
            <w:noProof/>
            <w:webHidden/>
          </w:rPr>
          <w:fldChar w:fldCharType="end"/>
        </w:r>
      </w:hyperlink>
    </w:p>
    <w:p w14:paraId="03A91C88" w14:textId="77777777" w:rsidR="00790D92" w:rsidRDefault="008557EB">
      <w:pPr>
        <w:pStyle w:val="TOC2"/>
        <w:tabs>
          <w:tab w:val="right" w:leader="dot" w:pos="9350"/>
        </w:tabs>
        <w:rPr>
          <w:rFonts w:asciiTheme="minorHAnsi" w:eastAsiaTheme="minorEastAsia" w:hAnsiTheme="minorHAnsi" w:cstheme="minorBidi"/>
          <w:noProof/>
          <w:sz w:val="22"/>
        </w:rPr>
      </w:pPr>
      <w:hyperlink w:anchor="_Toc33359842" w:history="1">
        <w:r w:rsidR="00790D92" w:rsidRPr="00C53BE4">
          <w:rPr>
            <w:rStyle w:val="Hyperlink"/>
            <w:noProof/>
          </w:rPr>
          <w:t>6.2. Software Architecture</w:t>
        </w:r>
        <w:r w:rsidR="00790D92">
          <w:rPr>
            <w:noProof/>
            <w:webHidden/>
          </w:rPr>
          <w:tab/>
        </w:r>
        <w:r w:rsidR="00790D92">
          <w:rPr>
            <w:noProof/>
            <w:webHidden/>
          </w:rPr>
          <w:fldChar w:fldCharType="begin"/>
        </w:r>
        <w:r w:rsidR="00790D92">
          <w:rPr>
            <w:noProof/>
            <w:webHidden/>
          </w:rPr>
          <w:instrText xml:space="preserve"> PAGEREF _Toc33359842 \h </w:instrText>
        </w:r>
        <w:r w:rsidR="00790D92">
          <w:rPr>
            <w:noProof/>
            <w:webHidden/>
          </w:rPr>
        </w:r>
        <w:r w:rsidR="00790D92">
          <w:rPr>
            <w:noProof/>
            <w:webHidden/>
          </w:rPr>
          <w:fldChar w:fldCharType="separate"/>
        </w:r>
        <w:r w:rsidR="00790D92">
          <w:rPr>
            <w:noProof/>
            <w:webHidden/>
          </w:rPr>
          <w:t>14</w:t>
        </w:r>
        <w:r w:rsidR="00790D92">
          <w:rPr>
            <w:noProof/>
            <w:webHidden/>
          </w:rPr>
          <w:fldChar w:fldCharType="end"/>
        </w:r>
      </w:hyperlink>
    </w:p>
    <w:p w14:paraId="09B8307A" w14:textId="77777777" w:rsidR="00790D92" w:rsidRDefault="008557EB">
      <w:pPr>
        <w:pStyle w:val="TOC2"/>
        <w:tabs>
          <w:tab w:val="left" w:pos="880"/>
          <w:tab w:val="right" w:leader="dot" w:pos="9350"/>
        </w:tabs>
        <w:rPr>
          <w:rFonts w:asciiTheme="minorHAnsi" w:eastAsiaTheme="minorEastAsia" w:hAnsiTheme="minorHAnsi" w:cstheme="minorBidi"/>
          <w:noProof/>
          <w:sz w:val="22"/>
        </w:rPr>
      </w:pPr>
      <w:hyperlink w:anchor="_Toc33359843" w:history="1">
        <w:r w:rsidR="00790D92" w:rsidRPr="00C53BE4">
          <w:rPr>
            <w:rStyle w:val="Hyperlink"/>
            <w:noProof/>
          </w:rPr>
          <w:t>6.3.</w:t>
        </w:r>
        <w:r w:rsidR="00790D92">
          <w:rPr>
            <w:rFonts w:asciiTheme="minorHAnsi" w:eastAsiaTheme="minorEastAsia" w:hAnsiTheme="minorHAnsi" w:cstheme="minorBidi"/>
            <w:noProof/>
            <w:sz w:val="22"/>
          </w:rPr>
          <w:tab/>
        </w:r>
        <w:r w:rsidR="00790D92" w:rsidRPr="00C53BE4">
          <w:rPr>
            <w:rStyle w:val="Hyperlink"/>
            <w:noProof/>
          </w:rPr>
          <w:t>Quality Assurance</w:t>
        </w:r>
        <w:r w:rsidR="00790D92">
          <w:rPr>
            <w:noProof/>
            <w:webHidden/>
          </w:rPr>
          <w:tab/>
        </w:r>
        <w:r w:rsidR="00790D92">
          <w:rPr>
            <w:noProof/>
            <w:webHidden/>
          </w:rPr>
          <w:fldChar w:fldCharType="begin"/>
        </w:r>
        <w:r w:rsidR="00790D92">
          <w:rPr>
            <w:noProof/>
            <w:webHidden/>
          </w:rPr>
          <w:instrText xml:space="preserve"> PAGEREF _Toc33359843 \h </w:instrText>
        </w:r>
        <w:r w:rsidR="00790D92">
          <w:rPr>
            <w:noProof/>
            <w:webHidden/>
          </w:rPr>
        </w:r>
        <w:r w:rsidR="00790D92">
          <w:rPr>
            <w:noProof/>
            <w:webHidden/>
          </w:rPr>
          <w:fldChar w:fldCharType="separate"/>
        </w:r>
        <w:r w:rsidR="00790D92">
          <w:rPr>
            <w:noProof/>
            <w:webHidden/>
          </w:rPr>
          <w:t>16</w:t>
        </w:r>
        <w:r w:rsidR="00790D92">
          <w:rPr>
            <w:noProof/>
            <w:webHidden/>
          </w:rPr>
          <w:fldChar w:fldCharType="end"/>
        </w:r>
      </w:hyperlink>
    </w:p>
    <w:p w14:paraId="7A286C18" w14:textId="77777777" w:rsidR="00790D92" w:rsidRDefault="008557EB">
      <w:pPr>
        <w:pStyle w:val="TOC2"/>
        <w:tabs>
          <w:tab w:val="left" w:pos="880"/>
          <w:tab w:val="right" w:leader="dot" w:pos="9350"/>
        </w:tabs>
        <w:rPr>
          <w:rFonts w:asciiTheme="minorHAnsi" w:eastAsiaTheme="minorEastAsia" w:hAnsiTheme="minorHAnsi" w:cstheme="minorBidi"/>
          <w:noProof/>
          <w:sz w:val="22"/>
        </w:rPr>
      </w:pPr>
      <w:hyperlink w:anchor="_Toc33359844" w:history="1">
        <w:r w:rsidR="00790D92" w:rsidRPr="00C53BE4">
          <w:rPr>
            <w:rStyle w:val="Hyperlink"/>
            <w:noProof/>
          </w:rPr>
          <w:t>6.4.</w:t>
        </w:r>
        <w:r w:rsidR="00790D92">
          <w:rPr>
            <w:rFonts w:asciiTheme="minorHAnsi" w:eastAsiaTheme="minorEastAsia" w:hAnsiTheme="minorHAnsi" w:cstheme="minorBidi"/>
            <w:noProof/>
            <w:sz w:val="22"/>
          </w:rPr>
          <w:tab/>
        </w:r>
        <w:r w:rsidR="00790D92" w:rsidRPr="00C53BE4">
          <w:rPr>
            <w:rStyle w:val="Hyperlink"/>
            <w:noProof/>
          </w:rPr>
          <w:t>Change Management</w:t>
        </w:r>
        <w:r w:rsidR="00790D92">
          <w:rPr>
            <w:noProof/>
            <w:webHidden/>
          </w:rPr>
          <w:tab/>
        </w:r>
        <w:r w:rsidR="00790D92">
          <w:rPr>
            <w:noProof/>
            <w:webHidden/>
          </w:rPr>
          <w:fldChar w:fldCharType="begin"/>
        </w:r>
        <w:r w:rsidR="00790D92">
          <w:rPr>
            <w:noProof/>
            <w:webHidden/>
          </w:rPr>
          <w:instrText xml:space="preserve"> PAGEREF _Toc33359844 \h </w:instrText>
        </w:r>
        <w:r w:rsidR="00790D92">
          <w:rPr>
            <w:noProof/>
            <w:webHidden/>
          </w:rPr>
        </w:r>
        <w:r w:rsidR="00790D92">
          <w:rPr>
            <w:noProof/>
            <w:webHidden/>
          </w:rPr>
          <w:fldChar w:fldCharType="separate"/>
        </w:r>
        <w:r w:rsidR="00790D92">
          <w:rPr>
            <w:noProof/>
            <w:webHidden/>
          </w:rPr>
          <w:t>17</w:t>
        </w:r>
        <w:r w:rsidR="00790D92">
          <w:rPr>
            <w:noProof/>
            <w:webHidden/>
          </w:rPr>
          <w:fldChar w:fldCharType="end"/>
        </w:r>
      </w:hyperlink>
    </w:p>
    <w:p w14:paraId="7BC7C243" w14:textId="77777777" w:rsidR="00790D92" w:rsidRDefault="008557EB">
      <w:pPr>
        <w:pStyle w:val="TOC1"/>
        <w:rPr>
          <w:rFonts w:asciiTheme="minorHAnsi" w:eastAsiaTheme="minorEastAsia" w:hAnsiTheme="minorHAnsi" w:cstheme="minorBidi"/>
          <w:b w:val="0"/>
          <w:noProof/>
          <w:sz w:val="22"/>
        </w:rPr>
      </w:pPr>
      <w:hyperlink w:anchor="_Toc33359845" w:history="1">
        <w:r w:rsidR="00790D92" w:rsidRPr="00C53BE4">
          <w:rPr>
            <w:rStyle w:val="Hyperlink"/>
            <w:noProof/>
          </w:rPr>
          <w:t>APPENDIX B – RACI MATRIX</w:t>
        </w:r>
        <w:r w:rsidR="00790D92">
          <w:rPr>
            <w:noProof/>
            <w:webHidden/>
          </w:rPr>
          <w:tab/>
        </w:r>
        <w:r w:rsidR="00790D92">
          <w:rPr>
            <w:noProof/>
            <w:webHidden/>
          </w:rPr>
          <w:fldChar w:fldCharType="begin"/>
        </w:r>
        <w:r w:rsidR="00790D92">
          <w:rPr>
            <w:noProof/>
            <w:webHidden/>
          </w:rPr>
          <w:instrText xml:space="preserve"> PAGEREF _Toc33359845 \h </w:instrText>
        </w:r>
        <w:r w:rsidR="00790D92">
          <w:rPr>
            <w:noProof/>
            <w:webHidden/>
          </w:rPr>
        </w:r>
        <w:r w:rsidR="00790D92">
          <w:rPr>
            <w:noProof/>
            <w:webHidden/>
          </w:rPr>
          <w:fldChar w:fldCharType="separate"/>
        </w:r>
        <w:r w:rsidR="00790D92">
          <w:rPr>
            <w:noProof/>
            <w:webHidden/>
          </w:rPr>
          <w:t>19</w:t>
        </w:r>
        <w:r w:rsidR="00790D92">
          <w:rPr>
            <w:noProof/>
            <w:webHidden/>
          </w:rPr>
          <w:fldChar w:fldCharType="end"/>
        </w:r>
      </w:hyperlink>
    </w:p>
    <w:p w14:paraId="397473C2" w14:textId="77777777" w:rsidR="00790D92" w:rsidRDefault="008557EB">
      <w:pPr>
        <w:pStyle w:val="TOC1"/>
        <w:rPr>
          <w:rFonts w:asciiTheme="minorHAnsi" w:eastAsiaTheme="minorEastAsia" w:hAnsiTheme="minorHAnsi" w:cstheme="minorBidi"/>
          <w:b w:val="0"/>
          <w:noProof/>
          <w:sz w:val="22"/>
        </w:rPr>
      </w:pPr>
      <w:hyperlink w:anchor="_Toc33359846" w:history="1">
        <w:r w:rsidR="00790D92" w:rsidRPr="00C53BE4">
          <w:rPr>
            <w:rStyle w:val="Hyperlink"/>
            <w:noProof/>
          </w:rPr>
          <w:t>APPENDIX C - COMMUNICATION MANAGEMENT PLAN</w:t>
        </w:r>
        <w:r w:rsidR="00790D92">
          <w:rPr>
            <w:noProof/>
            <w:webHidden/>
          </w:rPr>
          <w:tab/>
        </w:r>
        <w:r w:rsidR="00790D92">
          <w:rPr>
            <w:noProof/>
            <w:webHidden/>
          </w:rPr>
          <w:fldChar w:fldCharType="begin"/>
        </w:r>
        <w:r w:rsidR="00790D92">
          <w:rPr>
            <w:noProof/>
            <w:webHidden/>
          </w:rPr>
          <w:instrText xml:space="preserve"> PAGEREF _Toc33359846 \h </w:instrText>
        </w:r>
        <w:r w:rsidR="00790D92">
          <w:rPr>
            <w:noProof/>
            <w:webHidden/>
          </w:rPr>
        </w:r>
        <w:r w:rsidR="00790D92">
          <w:rPr>
            <w:noProof/>
            <w:webHidden/>
          </w:rPr>
          <w:fldChar w:fldCharType="separate"/>
        </w:r>
        <w:r w:rsidR="00790D92">
          <w:rPr>
            <w:noProof/>
            <w:webHidden/>
          </w:rPr>
          <w:t>20</w:t>
        </w:r>
        <w:r w:rsidR="00790D92">
          <w:rPr>
            <w:noProof/>
            <w:webHidden/>
          </w:rPr>
          <w:fldChar w:fldCharType="end"/>
        </w:r>
      </w:hyperlink>
    </w:p>
    <w:p w14:paraId="4389B736" w14:textId="77777777" w:rsidR="00790D92" w:rsidRDefault="008557EB">
      <w:pPr>
        <w:pStyle w:val="TOC2"/>
        <w:tabs>
          <w:tab w:val="right" w:leader="dot" w:pos="9350"/>
        </w:tabs>
        <w:rPr>
          <w:rFonts w:asciiTheme="minorHAnsi" w:eastAsiaTheme="minorEastAsia" w:hAnsiTheme="minorHAnsi" w:cstheme="minorBidi"/>
          <w:noProof/>
          <w:sz w:val="22"/>
        </w:rPr>
      </w:pPr>
      <w:hyperlink w:anchor="_Toc33359847" w:history="1">
        <w:r w:rsidR="00790D92" w:rsidRPr="00C53BE4">
          <w:rPr>
            <w:rStyle w:val="Hyperlink"/>
            <w:noProof/>
          </w:rPr>
          <w:t>C1. Introduction</w:t>
        </w:r>
        <w:r w:rsidR="00790D92">
          <w:rPr>
            <w:noProof/>
            <w:webHidden/>
          </w:rPr>
          <w:tab/>
        </w:r>
        <w:r w:rsidR="00790D92">
          <w:rPr>
            <w:noProof/>
            <w:webHidden/>
          </w:rPr>
          <w:fldChar w:fldCharType="begin"/>
        </w:r>
        <w:r w:rsidR="00790D92">
          <w:rPr>
            <w:noProof/>
            <w:webHidden/>
          </w:rPr>
          <w:instrText xml:space="preserve"> PAGEREF _Toc33359847 \h </w:instrText>
        </w:r>
        <w:r w:rsidR="00790D92">
          <w:rPr>
            <w:noProof/>
            <w:webHidden/>
          </w:rPr>
        </w:r>
        <w:r w:rsidR="00790D92">
          <w:rPr>
            <w:noProof/>
            <w:webHidden/>
          </w:rPr>
          <w:fldChar w:fldCharType="separate"/>
        </w:r>
        <w:r w:rsidR="00790D92">
          <w:rPr>
            <w:noProof/>
            <w:webHidden/>
          </w:rPr>
          <w:t>20</w:t>
        </w:r>
        <w:r w:rsidR="00790D92">
          <w:rPr>
            <w:noProof/>
            <w:webHidden/>
          </w:rPr>
          <w:fldChar w:fldCharType="end"/>
        </w:r>
      </w:hyperlink>
    </w:p>
    <w:p w14:paraId="15467560" w14:textId="77777777" w:rsidR="00790D92" w:rsidRDefault="008557EB">
      <w:pPr>
        <w:pStyle w:val="TOC2"/>
        <w:tabs>
          <w:tab w:val="right" w:leader="dot" w:pos="9350"/>
        </w:tabs>
        <w:rPr>
          <w:rFonts w:asciiTheme="minorHAnsi" w:eastAsiaTheme="minorEastAsia" w:hAnsiTheme="minorHAnsi" w:cstheme="minorBidi"/>
          <w:noProof/>
          <w:sz w:val="22"/>
        </w:rPr>
      </w:pPr>
      <w:hyperlink w:anchor="_Toc33359848" w:history="1">
        <w:r w:rsidR="00790D92" w:rsidRPr="00C53BE4">
          <w:rPr>
            <w:rStyle w:val="Hyperlink"/>
            <w:noProof/>
          </w:rPr>
          <w:t>C2. Communications Management Approach</w:t>
        </w:r>
        <w:r w:rsidR="00790D92">
          <w:rPr>
            <w:noProof/>
            <w:webHidden/>
          </w:rPr>
          <w:tab/>
        </w:r>
        <w:r w:rsidR="00790D92">
          <w:rPr>
            <w:noProof/>
            <w:webHidden/>
          </w:rPr>
          <w:fldChar w:fldCharType="begin"/>
        </w:r>
        <w:r w:rsidR="00790D92">
          <w:rPr>
            <w:noProof/>
            <w:webHidden/>
          </w:rPr>
          <w:instrText xml:space="preserve"> PAGEREF _Toc33359848 \h </w:instrText>
        </w:r>
        <w:r w:rsidR="00790D92">
          <w:rPr>
            <w:noProof/>
            <w:webHidden/>
          </w:rPr>
        </w:r>
        <w:r w:rsidR="00790D92">
          <w:rPr>
            <w:noProof/>
            <w:webHidden/>
          </w:rPr>
          <w:fldChar w:fldCharType="separate"/>
        </w:r>
        <w:r w:rsidR="00790D92">
          <w:rPr>
            <w:noProof/>
            <w:webHidden/>
          </w:rPr>
          <w:t>20</w:t>
        </w:r>
        <w:r w:rsidR="00790D92">
          <w:rPr>
            <w:noProof/>
            <w:webHidden/>
          </w:rPr>
          <w:fldChar w:fldCharType="end"/>
        </w:r>
      </w:hyperlink>
    </w:p>
    <w:p w14:paraId="4B11A6C9" w14:textId="77777777" w:rsidR="00790D92" w:rsidRDefault="008557EB">
      <w:pPr>
        <w:pStyle w:val="TOC2"/>
        <w:tabs>
          <w:tab w:val="right" w:leader="dot" w:pos="9350"/>
        </w:tabs>
        <w:rPr>
          <w:rFonts w:asciiTheme="minorHAnsi" w:eastAsiaTheme="minorEastAsia" w:hAnsiTheme="minorHAnsi" w:cstheme="minorBidi"/>
          <w:noProof/>
          <w:sz w:val="22"/>
        </w:rPr>
      </w:pPr>
      <w:hyperlink w:anchor="_Toc33359849" w:history="1">
        <w:r w:rsidR="00790D92" w:rsidRPr="00C53BE4">
          <w:rPr>
            <w:rStyle w:val="Hyperlink"/>
            <w:noProof/>
          </w:rPr>
          <w:t>C3. Communications Management Constraints</w:t>
        </w:r>
        <w:r w:rsidR="00790D92">
          <w:rPr>
            <w:noProof/>
            <w:webHidden/>
          </w:rPr>
          <w:tab/>
        </w:r>
        <w:r w:rsidR="00790D92">
          <w:rPr>
            <w:noProof/>
            <w:webHidden/>
          </w:rPr>
          <w:fldChar w:fldCharType="begin"/>
        </w:r>
        <w:r w:rsidR="00790D92">
          <w:rPr>
            <w:noProof/>
            <w:webHidden/>
          </w:rPr>
          <w:instrText xml:space="preserve"> PAGEREF _Toc33359849 \h </w:instrText>
        </w:r>
        <w:r w:rsidR="00790D92">
          <w:rPr>
            <w:noProof/>
            <w:webHidden/>
          </w:rPr>
        </w:r>
        <w:r w:rsidR="00790D92">
          <w:rPr>
            <w:noProof/>
            <w:webHidden/>
          </w:rPr>
          <w:fldChar w:fldCharType="separate"/>
        </w:r>
        <w:r w:rsidR="00790D92">
          <w:rPr>
            <w:noProof/>
            <w:webHidden/>
          </w:rPr>
          <w:t>21</w:t>
        </w:r>
        <w:r w:rsidR="00790D92">
          <w:rPr>
            <w:noProof/>
            <w:webHidden/>
          </w:rPr>
          <w:fldChar w:fldCharType="end"/>
        </w:r>
      </w:hyperlink>
    </w:p>
    <w:p w14:paraId="7F384EB9" w14:textId="77777777" w:rsidR="00790D92" w:rsidRDefault="008557EB">
      <w:pPr>
        <w:pStyle w:val="TOC2"/>
        <w:tabs>
          <w:tab w:val="right" w:leader="dot" w:pos="9350"/>
        </w:tabs>
        <w:rPr>
          <w:rFonts w:asciiTheme="minorHAnsi" w:eastAsiaTheme="minorEastAsia" w:hAnsiTheme="minorHAnsi" w:cstheme="minorBidi"/>
          <w:noProof/>
          <w:sz w:val="22"/>
        </w:rPr>
      </w:pPr>
      <w:hyperlink w:anchor="_Toc33359850" w:history="1">
        <w:r w:rsidR="00790D92" w:rsidRPr="00C53BE4">
          <w:rPr>
            <w:rStyle w:val="Hyperlink"/>
            <w:noProof/>
          </w:rPr>
          <w:t>C4. Stakeholder Communication Requirements</w:t>
        </w:r>
        <w:r w:rsidR="00790D92">
          <w:rPr>
            <w:noProof/>
            <w:webHidden/>
          </w:rPr>
          <w:tab/>
        </w:r>
        <w:r w:rsidR="00790D92">
          <w:rPr>
            <w:noProof/>
            <w:webHidden/>
          </w:rPr>
          <w:fldChar w:fldCharType="begin"/>
        </w:r>
        <w:r w:rsidR="00790D92">
          <w:rPr>
            <w:noProof/>
            <w:webHidden/>
          </w:rPr>
          <w:instrText xml:space="preserve"> PAGEREF _Toc33359850 \h </w:instrText>
        </w:r>
        <w:r w:rsidR="00790D92">
          <w:rPr>
            <w:noProof/>
            <w:webHidden/>
          </w:rPr>
        </w:r>
        <w:r w:rsidR="00790D92">
          <w:rPr>
            <w:noProof/>
            <w:webHidden/>
          </w:rPr>
          <w:fldChar w:fldCharType="separate"/>
        </w:r>
        <w:r w:rsidR="00790D92">
          <w:rPr>
            <w:noProof/>
            <w:webHidden/>
          </w:rPr>
          <w:t>21</w:t>
        </w:r>
        <w:r w:rsidR="00790D92">
          <w:rPr>
            <w:noProof/>
            <w:webHidden/>
          </w:rPr>
          <w:fldChar w:fldCharType="end"/>
        </w:r>
      </w:hyperlink>
    </w:p>
    <w:p w14:paraId="2E310A04" w14:textId="77777777" w:rsidR="00790D92" w:rsidRDefault="008557EB">
      <w:pPr>
        <w:pStyle w:val="TOC2"/>
        <w:tabs>
          <w:tab w:val="right" w:leader="dot" w:pos="9350"/>
        </w:tabs>
        <w:rPr>
          <w:rFonts w:asciiTheme="minorHAnsi" w:eastAsiaTheme="minorEastAsia" w:hAnsiTheme="minorHAnsi" w:cstheme="minorBidi"/>
          <w:noProof/>
          <w:sz w:val="22"/>
        </w:rPr>
      </w:pPr>
      <w:hyperlink w:anchor="_Toc33359851" w:history="1">
        <w:r w:rsidR="00790D92" w:rsidRPr="00C53BE4">
          <w:rPr>
            <w:rStyle w:val="Hyperlink"/>
            <w:noProof/>
          </w:rPr>
          <w:t>C5. Roles</w:t>
        </w:r>
        <w:r w:rsidR="00790D92">
          <w:rPr>
            <w:noProof/>
            <w:webHidden/>
          </w:rPr>
          <w:tab/>
        </w:r>
        <w:r w:rsidR="00790D92">
          <w:rPr>
            <w:noProof/>
            <w:webHidden/>
          </w:rPr>
          <w:fldChar w:fldCharType="begin"/>
        </w:r>
        <w:r w:rsidR="00790D92">
          <w:rPr>
            <w:noProof/>
            <w:webHidden/>
          </w:rPr>
          <w:instrText xml:space="preserve"> PAGEREF _Toc33359851 \h </w:instrText>
        </w:r>
        <w:r w:rsidR="00790D92">
          <w:rPr>
            <w:noProof/>
            <w:webHidden/>
          </w:rPr>
        </w:r>
        <w:r w:rsidR="00790D92">
          <w:rPr>
            <w:noProof/>
            <w:webHidden/>
          </w:rPr>
          <w:fldChar w:fldCharType="separate"/>
        </w:r>
        <w:r w:rsidR="00790D92">
          <w:rPr>
            <w:noProof/>
            <w:webHidden/>
          </w:rPr>
          <w:t>22</w:t>
        </w:r>
        <w:r w:rsidR="00790D92">
          <w:rPr>
            <w:noProof/>
            <w:webHidden/>
          </w:rPr>
          <w:fldChar w:fldCharType="end"/>
        </w:r>
      </w:hyperlink>
    </w:p>
    <w:p w14:paraId="2A5A0A34" w14:textId="77777777" w:rsidR="00790D92" w:rsidRDefault="008557EB">
      <w:pPr>
        <w:pStyle w:val="TOC2"/>
        <w:tabs>
          <w:tab w:val="right" w:leader="dot" w:pos="9350"/>
        </w:tabs>
        <w:rPr>
          <w:rFonts w:asciiTheme="minorHAnsi" w:eastAsiaTheme="minorEastAsia" w:hAnsiTheme="minorHAnsi" w:cstheme="minorBidi"/>
          <w:noProof/>
          <w:sz w:val="22"/>
        </w:rPr>
      </w:pPr>
      <w:hyperlink w:anchor="_Toc33359852" w:history="1">
        <w:r w:rsidR="00790D92" w:rsidRPr="00C53BE4">
          <w:rPr>
            <w:rStyle w:val="Hyperlink"/>
            <w:noProof/>
          </w:rPr>
          <w:t>C6. Project Team Directory</w:t>
        </w:r>
        <w:r w:rsidR="00790D92">
          <w:rPr>
            <w:noProof/>
            <w:webHidden/>
          </w:rPr>
          <w:tab/>
        </w:r>
        <w:r w:rsidR="00790D92">
          <w:rPr>
            <w:noProof/>
            <w:webHidden/>
          </w:rPr>
          <w:fldChar w:fldCharType="begin"/>
        </w:r>
        <w:r w:rsidR="00790D92">
          <w:rPr>
            <w:noProof/>
            <w:webHidden/>
          </w:rPr>
          <w:instrText xml:space="preserve"> PAGEREF _Toc33359852 \h </w:instrText>
        </w:r>
        <w:r w:rsidR="00790D92">
          <w:rPr>
            <w:noProof/>
            <w:webHidden/>
          </w:rPr>
        </w:r>
        <w:r w:rsidR="00790D92">
          <w:rPr>
            <w:noProof/>
            <w:webHidden/>
          </w:rPr>
          <w:fldChar w:fldCharType="separate"/>
        </w:r>
        <w:r w:rsidR="00790D92">
          <w:rPr>
            <w:noProof/>
            <w:webHidden/>
          </w:rPr>
          <w:t>23</w:t>
        </w:r>
        <w:r w:rsidR="00790D92">
          <w:rPr>
            <w:noProof/>
            <w:webHidden/>
          </w:rPr>
          <w:fldChar w:fldCharType="end"/>
        </w:r>
      </w:hyperlink>
    </w:p>
    <w:p w14:paraId="5B46430F" w14:textId="77777777" w:rsidR="00790D92" w:rsidRDefault="008557EB">
      <w:pPr>
        <w:pStyle w:val="TOC2"/>
        <w:tabs>
          <w:tab w:val="right" w:leader="dot" w:pos="9350"/>
        </w:tabs>
        <w:rPr>
          <w:rFonts w:asciiTheme="minorHAnsi" w:eastAsiaTheme="minorEastAsia" w:hAnsiTheme="minorHAnsi" w:cstheme="minorBidi"/>
          <w:noProof/>
          <w:sz w:val="22"/>
        </w:rPr>
      </w:pPr>
      <w:hyperlink w:anchor="_Toc33359853" w:history="1">
        <w:r w:rsidR="00790D92" w:rsidRPr="00C53BE4">
          <w:rPr>
            <w:rStyle w:val="Hyperlink"/>
            <w:noProof/>
          </w:rPr>
          <w:t>C7. Communication Methods and Technologies</w:t>
        </w:r>
        <w:r w:rsidR="00790D92">
          <w:rPr>
            <w:noProof/>
            <w:webHidden/>
          </w:rPr>
          <w:tab/>
        </w:r>
        <w:r w:rsidR="00790D92">
          <w:rPr>
            <w:noProof/>
            <w:webHidden/>
          </w:rPr>
          <w:fldChar w:fldCharType="begin"/>
        </w:r>
        <w:r w:rsidR="00790D92">
          <w:rPr>
            <w:noProof/>
            <w:webHidden/>
          </w:rPr>
          <w:instrText xml:space="preserve"> PAGEREF _Toc33359853 \h </w:instrText>
        </w:r>
        <w:r w:rsidR="00790D92">
          <w:rPr>
            <w:noProof/>
            <w:webHidden/>
          </w:rPr>
        </w:r>
        <w:r w:rsidR="00790D92">
          <w:rPr>
            <w:noProof/>
            <w:webHidden/>
          </w:rPr>
          <w:fldChar w:fldCharType="separate"/>
        </w:r>
        <w:r w:rsidR="00790D92">
          <w:rPr>
            <w:noProof/>
            <w:webHidden/>
          </w:rPr>
          <w:t>24</w:t>
        </w:r>
        <w:r w:rsidR="00790D92">
          <w:rPr>
            <w:noProof/>
            <w:webHidden/>
          </w:rPr>
          <w:fldChar w:fldCharType="end"/>
        </w:r>
      </w:hyperlink>
    </w:p>
    <w:p w14:paraId="31876BF2" w14:textId="77777777" w:rsidR="00790D92" w:rsidRDefault="008557EB">
      <w:pPr>
        <w:pStyle w:val="TOC2"/>
        <w:tabs>
          <w:tab w:val="right" w:leader="dot" w:pos="9350"/>
        </w:tabs>
        <w:rPr>
          <w:rFonts w:asciiTheme="minorHAnsi" w:eastAsiaTheme="minorEastAsia" w:hAnsiTheme="minorHAnsi" w:cstheme="minorBidi"/>
          <w:noProof/>
          <w:sz w:val="22"/>
        </w:rPr>
      </w:pPr>
      <w:hyperlink w:anchor="_Toc33359854" w:history="1">
        <w:r w:rsidR="00790D92" w:rsidRPr="00C53BE4">
          <w:rPr>
            <w:rStyle w:val="Hyperlink"/>
            <w:noProof/>
          </w:rPr>
          <w:t>C8. Communications Matrix</w:t>
        </w:r>
        <w:r w:rsidR="00790D92">
          <w:rPr>
            <w:noProof/>
            <w:webHidden/>
          </w:rPr>
          <w:tab/>
        </w:r>
        <w:r w:rsidR="00790D92">
          <w:rPr>
            <w:noProof/>
            <w:webHidden/>
          </w:rPr>
          <w:fldChar w:fldCharType="begin"/>
        </w:r>
        <w:r w:rsidR="00790D92">
          <w:rPr>
            <w:noProof/>
            <w:webHidden/>
          </w:rPr>
          <w:instrText xml:space="preserve"> PAGEREF _Toc33359854 \h </w:instrText>
        </w:r>
        <w:r w:rsidR="00790D92">
          <w:rPr>
            <w:noProof/>
            <w:webHidden/>
          </w:rPr>
        </w:r>
        <w:r w:rsidR="00790D92">
          <w:rPr>
            <w:noProof/>
            <w:webHidden/>
          </w:rPr>
          <w:fldChar w:fldCharType="separate"/>
        </w:r>
        <w:r w:rsidR="00790D92">
          <w:rPr>
            <w:noProof/>
            <w:webHidden/>
          </w:rPr>
          <w:t>26</w:t>
        </w:r>
        <w:r w:rsidR="00790D92">
          <w:rPr>
            <w:noProof/>
            <w:webHidden/>
          </w:rPr>
          <w:fldChar w:fldCharType="end"/>
        </w:r>
      </w:hyperlink>
    </w:p>
    <w:p w14:paraId="3344E00F" w14:textId="77777777" w:rsidR="00790D92" w:rsidRDefault="008557EB">
      <w:pPr>
        <w:pStyle w:val="TOC2"/>
        <w:tabs>
          <w:tab w:val="right" w:leader="dot" w:pos="9350"/>
        </w:tabs>
        <w:rPr>
          <w:rFonts w:asciiTheme="minorHAnsi" w:eastAsiaTheme="minorEastAsia" w:hAnsiTheme="minorHAnsi" w:cstheme="minorBidi"/>
          <w:noProof/>
          <w:sz w:val="22"/>
        </w:rPr>
      </w:pPr>
      <w:hyperlink w:anchor="_Toc33359855" w:history="1">
        <w:r w:rsidR="00790D92" w:rsidRPr="00C53BE4">
          <w:rPr>
            <w:rStyle w:val="Hyperlink"/>
            <w:i/>
            <w:noProof/>
          </w:rPr>
          <w:t>Table 5 – Communications Matrix</w:t>
        </w:r>
        <w:r w:rsidR="00790D92">
          <w:rPr>
            <w:noProof/>
            <w:webHidden/>
          </w:rPr>
          <w:tab/>
        </w:r>
        <w:r w:rsidR="00790D92">
          <w:rPr>
            <w:noProof/>
            <w:webHidden/>
          </w:rPr>
          <w:fldChar w:fldCharType="begin"/>
        </w:r>
        <w:r w:rsidR="00790D92">
          <w:rPr>
            <w:noProof/>
            <w:webHidden/>
          </w:rPr>
          <w:instrText xml:space="preserve"> PAGEREF _Toc33359855 \h </w:instrText>
        </w:r>
        <w:r w:rsidR="00790D92">
          <w:rPr>
            <w:noProof/>
            <w:webHidden/>
          </w:rPr>
        </w:r>
        <w:r w:rsidR="00790D92">
          <w:rPr>
            <w:noProof/>
            <w:webHidden/>
          </w:rPr>
          <w:fldChar w:fldCharType="separate"/>
        </w:r>
        <w:r w:rsidR="00790D92">
          <w:rPr>
            <w:noProof/>
            <w:webHidden/>
          </w:rPr>
          <w:t>27</w:t>
        </w:r>
        <w:r w:rsidR="00790D92">
          <w:rPr>
            <w:noProof/>
            <w:webHidden/>
          </w:rPr>
          <w:fldChar w:fldCharType="end"/>
        </w:r>
      </w:hyperlink>
    </w:p>
    <w:p w14:paraId="74545B50" w14:textId="77777777" w:rsidR="00790D92" w:rsidRDefault="008557EB">
      <w:pPr>
        <w:pStyle w:val="TOC2"/>
        <w:tabs>
          <w:tab w:val="right" w:leader="dot" w:pos="9350"/>
        </w:tabs>
        <w:rPr>
          <w:rFonts w:asciiTheme="minorHAnsi" w:eastAsiaTheme="minorEastAsia" w:hAnsiTheme="minorHAnsi" w:cstheme="minorBidi"/>
          <w:noProof/>
          <w:sz w:val="22"/>
        </w:rPr>
      </w:pPr>
      <w:hyperlink w:anchor="_Toc33359856" w:history="1">
        <w:r w:rsidR="00790D92" w:rsidRPr="00C53BE4">
          <w:rPr>
            <w:rStyle w:val="Hyperlink"/>
            <w:noProof/>
          </w:rPr>
          <w:t>C9. Communication Flowchart</w:t>
        </w:r>
        <w:r w:rsidR="00790D92">
          <w:rPr>
            <w:noProof/>
            <w:webHidden/>
          </w:rPr>
          <w:tab/>
        </w:r>
        <w:r w:rsidR="00790D92">
          <w:rPr>
            <w:noProof/>
            <w:webHidden/>
          </w:rPr>
          <w:fldChar w:fldCharType="begin"/>
        </w:r>
        <w:r w:rsidR="00790D92">
          <w:rPr>
            <w:noProof/>
            <w:webHidden/>
          </w:rPr>
          <w:instrText xml:space="preserve"> PAGEREF _Toc33359856 \h </w:instrText>
        </w:r>
        <w:r w:rsidR="00790D92">
          <w:rPr>
            <w:noProof/>
            <w:webHidden/>
          </w:rPr>
        </w:r>
        <w:r w:rsidR="00790D92">
          <w:rPr>
            <w:noProof/>
            <w:webHidden/>
          </w:rPr>
          <w:fldChar w:fldCharType="separate"/>
        </w:r>
        <w:r w:rsidR="00790D92">
          <w:rPr>
            <w:noProof/>
            <w:webHidden/>
          </w:rPr>
          <w:t>28</w:t>
        </w:r>
        <w:r w:rsidR="00790D92">
          <w:rPr>
            <w:noProof/>
            <w:webHidden/>
          </w:rPr>
          <w:fldChar w:fldCharType="end"/>
        </w:r>
      </w:hyperlink>
    </w:p>
    <w:p w14:paraId="63401148" w14:textId="77777777" w:rsidR="00790D92" w:rsidRDefault="008557EB">
      <w:pPr>
        <w:pStyle w:val="TOC2"/>
        <w:tabs>
          <w:tab w:val="right" w:leader="dot" w:pos="9350"/>
        </w:tabs>
        <w:rPr>
          <w:rFonts w:asciiTheme="minorHAnsi" w:eastAsiaTheme="minorEastAsia" w:hAnsiTheme="minorHAnsi" w:cstheme="minorBidi"/>
          <w:noProof/>
          <w:sz w:val="22"/>
        </w:rPr>
      </w:pPr>
      <w:hyperlink w:anchor="_Toc33359857" w:history="1">
        <w:r w:rsidR="00790D92" w:rsidRPr="00C53BE4">
          <w:rPr>
            <w:rStyle w:val="Hyperlink"/>
            <w:noProof/>
          </w:rPr>
          <w:t>C10. Guidelines for Meetings</w:t>
        </w:r>
        <w:r w:rsidR="00790D92">
          <w:rPr>
            <w:noProof/>
            <w:webHidden/>
          </w:rPr>
          <w:tab/>
        </w:r>
        <w:r w:rsidR="00790D92">
          <w:rPr>
            <w:noProof/>
            <w:webHidden/>
          </w:rPr>
          <w:fldChar w:fldCharType="begin"/>
        </w:r>
        <w:r w:rsidR="00790D92">
          <w:rPr>
            <w:noProof/>
            <w:webHidden/>
          </w:rPr>
          <w:instrText xml:space="preserve"> PAGEREF _Toc33359857 \h </w:instrText>
        </w:r>
        <w:r w:rsidR="00790D92">
          <w:rPr>
            <w:noProof/>
            <w:webHidden/>
          </w:rPr>
        </w:r>
        <w:r w:rsidR="00790D92">
          <w:rPr>
            <w:noProof/>
            <w:webHidden/>
          </w:rPr>
          <w:fldChar w:fldCharType="separate"/>
        </w:r>
        <w:r w:rsidR="00790D92">
          <w:rPr>
            <w:noProof/>
            <w:webHidden/>
          </w:rPr>
          <w:t>28</w:t>
        </w:r>
        <w:r w:rsidR="00790D92">
          <w:rPr>
            <w:noProof/>
            <w:webHidden/>
          </w:rPr>
          <w:fldChar w:fldCharType="end"/>
        </w:r>
      </w:hyperlink>
    </w:p>
    <w:p w14:paraId="2BE3F5DD" w14:textId="77777777" w:rsidR="00790D92" w:rsidRDefault="008557EB">
      <w:pPr>
        <w:pStyle w:val="TOC2"/>
        <w:tabs>
          <w:tab w:val="right" w:leader="dot" w:pos="9350"/>
        </w:tabs>
        <w:rPr>
          <w:rFonts w:asciiTheme="minorHAnsi" w:eastAsiaTheme="minorEastAsia" w:hAnsiTheme="minorHAnsi" w:cstheme="minorBidi"/>
          <w:noProof/>
          <w:sz w:val="22"/>
        </w:rPr>
      </w:pPr>
      <w:hyperlink w:anchor="_Toc33359858" w:history="1">
        <w:r w:rsidR="00790D92" w:rsidRPr="00C53BE4">
          <w:rPr>
            <w:rStyle w:val="Hyperlink"/>
            <w:noProof/>
          </w:rPr>
          <w:t>C11. Communication Standards</w:t>
        </w:r>
        <w:r w:rsidR="00790D92">
          <w:rPr>
            <w:noProof/>
            <w:webHidden/>
          </w:rPr>
          <w:tab/>
        </w:r>
        <w:r w:rsidR="00790D92">
          <w:rPr>
            <w:noProof/>
            <w:webHidden/>
          </w:rPr>
          <w:fldChar w:fldCharType="begin"/>
        </w:r>
        <w:r w:rsidR="00790D92">
          <w:rPr>
            <w:noProof/>
            <w:webHidden/>
          </w:rPr>
          <w:instrText xml:space="preserve"> PAGEREF _Toc33359858 \h </w:instrText>
        </w:r>
        <w:r w:rsidR="00790D92">
          <w:rPr>
            <w:noProof/>
            <w:webHidden/>
          </w:rPr>
        </w:r>
        <w:r w:rsidR="00790D92">
          <w:rPr>
            <w:noProof/>
            <w:webHidden/>
          </w:rPr>
          <w:fldChar w:fldCharType="separate"/>
        </w:r>
        <w:r w:rsidR="00790D92">
          <w:rPr>
            <w:noProof/>
            <w:webHidden/>
          </w:rPr>
          <w:t>29</w:t>
        </w:r>
        <w:r w:rsidR="00790D92">
          <w:rPr>
            <w:noProof/>
            <w:webHidden/>
          </w:rPr>
          <w:fldChar w:fldCharType="end"/>
        </w:r>
      </w:hyperlink>
    </w:p>
    <w:p w14:paraId="635BD8AE" w14:textId="77777777" w:rsidR="00790D92" w:rsidRDefault="008557EB">
      <w:pPr>
        <w:pStyle w:val="TOC2"/>
        <w:tabs>
          <w:tab w:val="right" w:leader="dot" w:pos="9350"/>
        </w:tabs>
        <w:rPr>
          <w:rFonts w:asciiTheme="minorHAnsi" w:eastAsiaTheme="minorEastAsia" w:hAnsiTheme="minorHAnsi" w:cstheme="minorBidi"/>
          <w:noProof/>
          <w:sz w:val="22"/>
        </w:rPr>
      </w:pPr>
      <w:hyperlink w:anchor="_Toc33359859" w:history="1">
        <w:r w:rsidR="00790D92" w:rsidRPr="00C53BE4">
          <w:rPr>
            <w:rStyle w:val="Hyperlink"/>
            <w:noProof/>
          </w:rPr>
          <w:t>C12. Communication Escalation Process</w:t>
        </w:r>
        <w:r w:rsidR="00790D92">
          <w:rPr>
            <w:noProof/>
            <w:webHidden/>
          </w:rPr>
          <w:tab/>
        </w:r>
        <w:r w:rsidR="00790D92">
          <w:rPr>
            <w:noProof/>
            <w:webHidden/>
          </w:rPr>
          <w:fldChar w:fldCharType="begin"/>
        </w:r>
        <w:r w:rsidR="00790D92">
          <w:rPr>
            <w:noProof/>
            <w:webHidden/>
          </w:rPr>
          <w:instrText xml:space="preserve"> PAGEREF _Toc33359859 \h </w:instrText>
        </w:r>
        <w:r w:rsidR="00790D92">
          <w:rPr>
            <w:noProof/>
            <w:webHidden/>
          </w:rPr>
        </w:r>
        <w:r w:rsidR="00790D92">
          <w:rPr>
            <w:noProof/>
            <w:webHidden/>
          </w:rPr>
          <w:fldChar w:fldCharType="separate"/>
        </w:r>
        <w:r w:rsidR="00790D92">
          <w:rPr>
            <w:noProof/>
            <w:webHidden/>
          </w:rPr>
          <w:t>30</w:t>
        </w:r>
        <w:r w:rsidR="00790D92">
          <w:rPr>
            <w:noProof/>
            <w:webHidden/>
          </w:rPr>
          <w:fldChar w:fldCharType="end"/>
        </w:r>
      </w:hyperlink>
    </w:p>
    <w:p w14:paraId="55946A4B" w14:textId="77777777" w:rsidR="00790D92" w:rsidRDefault="008557EB">
      <w:pPr>
        <w:pStyle w:val="TOC2"/>
        <w:tabs>
          <w:tab w:val="right" w:leader="dot" w:pos="9350"/>
        </w:tabs>
        <w:rPr>
          <w:rFonts w:asciiTheme="minorHAnsi" w:eastAsiaTheme="minorEastAsia" w:hAnsiTheme="minorHAnsi" w:cstheme="minorBidi"/>
          <w:noProof/>
          <w:sz w:val="22"/>
        </w:rPr>
      </w:pPr>
      <w:hyperlink w:anchor="_Toc33359860" w:history="1">
        <w:r w:rsidR="00790D92" w:rsidRPr="00C53BE4">
          <w:rPr>
            <w:rStyle w:val="Hyperlink"/>
            <w:noProof/>
          </w:rPr>
          <w:t>C13. Glossary of Communication Terminology</w:t>
        </w:r>
        <w:r w:rsidR="00790D92">
          <w:rPr>
            <w:noProof/>
            <w:webHidden/>
          </w:rPr>
          <w:tab/>
        </w:r>
        <w:r w:rsidR="00790D92">
          <w:rPr>
            <w:noProof/>
            <w:webHidden/>
          </w:rPr>
          <w:fldChar w:fldCharType="begin"/>
        </w:r>
        <w:r w:rsidR="00790D92">
          <w:rPr>
            <w:noProof/>
            <w:webHidden/>
          </w:rPr>
          <w:instrText xml:space="preserve"> PAGEREF _Toc33359860 \h </w:instrText>
        </w:r>
        <w:r w:rsidR="00790D92">
          <w:rPr>
            <w:noProof/>
            <w:webHidden/>
          </w:rPr>
        </w:r>
        <w:r w:rsidR="00790D92">
          <w:rPr>
            <w:noProof/>
            <w:webHidden/>
          </w:rPr>
          <w:fldChar w:fldCharType="separate"/>
        </w:r>
        <w:r w:rsidR="00790D92">
          <w:rPr>
            <w:noProof/>
            <w:webHidden/>
          </w:rPr>
          <w:t>31</w:t>
        </w:r>
        <w:r w:rsidR="00790D92">
          <w:rPr>
            <w:noProof/>
            <w:webHidden/>
          </w:rPr>
          <w:fldChar w:fldCharType="end"/>
        </w:r>
      </w:hyperlink>
    </w:p>
    <w:p w14:paraId="39BEAC58" w14:textId="77777777" w:rsidR="00790D92" w:rsidRDefault="008557EB">
      <w:pPr>
        <w:pStyle w:val="TOC1"/>
        <w:rPr>
          <w:rFonts w:asciiTheme="minorHAnsi" w:eastAsiaTheme="minorEastAsia" w:hAnsiTheme="minorHAnsi" w:cstheme="minorBidi"/>
          <w:b w:val="0"/>
          <w:noProof/>
          <w:sz w:val="22"/>
        </w:rPr>
      </w:pPr>
      <w:hyperlink w:anchor="_Toc33359861" w:history="1">
        <w:r w:rsidR="00790D92" w:rsidRPr="00C53BE4">
          <w:rPr>
            <w:rStyle w:val="Hyperlink"/>
            <w:noProof/>
          </w:rPr>
          <w:t>APPENDIX D - CHANGE MANAGEMENT PLAN</w:t>
        </w:r>
        <w:r w:rsidR="00790D92">
          <w:rPr>
            <w:noProof/>
            <w:webHidden/>
          </w:rPr>
          <w:tab/>
        </w:r>
        <w:r w:rsidR="00790D92">
          <w:rPr>
            <w:noProof/>
            <w:webHidden/>
          </w:rPr>
          <w:fldChar w:fldCharType="begin"/>
        </w:r>
        <w:r w:rsidR="00790D92">
          <w:rPr>
            <w:noProof/>
            <w:webHidden/>
          </w:rPr>
          <w:instrText xml:space="preserve"> PAGEREF _Toc33359861 \h </w:instrText>
        </w:r>
        <w:r w:rsidR="00790D92">
          <w:rPr>
            <w:noProof/>
            <w:webHidden/>
          </w:rPr>
        </w:r>
        <w:r w:rsidR="00790D92">
          <w:rPr>
            <w:noProof/>
            <w:webHidden/>
          </w:rPr>
          <w:fldChar w:fldCharType="separate"/>
        </w:r>
        <w:r w:rsidR="00790D92">
          <w:rPr>
            <w:noProof/>
            <w:webHidden/>
          </w:rPr>
          <w:t>32</w:t>
        </w:r>
        <w:r w:rsidR="00790D92">
          <w:rPr>
            <w:noProof/>
            <w:webHidden/>
          </w:rPr>
          <w:fldChar w:fldCharType="end"/>
        </w:r>
      </w:hyperlink>
    </w:p>
    <w:p w14:paraId="62E6716D" w14:textId="77777777" w:rsidR="00790D92" w:rsidRDefault="008557EB">
      <w:pPr>
        <w:pStyle w:val="TOC2"/>
        <w:tabs>
          <w:tab w:val="right" w:leader="dot" w:pos="9350"/>
        </w:tabs>
        <w:rPr>
          <w:rFonts w:asciiTheme="minorHAnsi" w:eastAsiaTheme="minorEastAsia" w:hAnsiTheme="minorHAnsi" w:cstheme="minorBidi"/>
          <w:noProof/>
          <w:sz w:val="22"/>
        </w:rPr>
      </w:pPr>
      <w:hyperlink w:anchor="_Toc33359862" w:history="1">
        <w:r w:rsidR="00790D92" w:rsidRPr="00C53BE4">
          <w:rPr>
            <w:rStyle w:val="Hyperlink"/>
            <w:noProof/>
          </w:rPr>
          <w:t>D1. Introduction</w:t>
        </w:r>
        <w:r w:rsidR="00790D92">
          <w:rPr>
            <w:noProof/>
            <w:webHidden/>
          </w:rPr>
          <w:tab/>
        </w:r>
        <w:r w:rsidR="00790D92">
          <w:rPr>
            <w:noProof/>
            <w:webHidden/>
          </w:rPr>
          <w:fldChar w:fldCharType="begin"/>
        </w:r>
        <w:r w:rsidR="00790D92">
          <w:rPr>
            <w:noProof/>
            <w:webHidden/>
          </w:rPr>
          <w:instrText xml:space="preserve"> PAGEREF _Toc33359862 \h </w:instrText>
        </w:r>
        <w:r w:rsidR="00790D92">
          <w:rPr>
            <w:noProof/>
            <w:webHidden/>
          </w:rPr>
        </w:r>
        <w:r w:rsidR="00790D92">
          <w:rPr>
            <w:noProof/>
            <w:webHidden/>
          </w:rPr>
          <w:fldChar w:fldCharType="separate"/>
        </w:r>
        <w:r w:rsidR="00790D92">
          <w:rPr>
            <w:noProof/>
            <w:webHidden/>
          </w:rPr>
          <w:t>32</w:t>
        </w:r>
        <w:r w:rsidR="00790D92">
          <w:rPr>
            <w:noProof/>
            <w:webHidden/>
          </w:rPr>
          <w:fldChar w:fldCharType="end"/>
        </w:r>
      </w:hyperlink>
    </w:p>
    <w:p w14:paraId="3D9A4B0C" w14:textId="77777777" w:rsidR="00790D92" w:rsidRDefault="008557EB">
      <w:pPr>
        <w:pStyle w:val="TOC2"/>
        <w:tabs>
          <w:tab w:val="right" w:leader="dot" w:pos="9350"/>
        </w:tabs>
        <w:rPr>
          <w:rFonts w:asciiTheme="minorHAnsi" w:eastAsiaTheme="minorEastAsia" w:hAnsiTheme="minorHAnsi" w:cstheme="minorBidi"/>
          <w:noProof/>
          <w:sz w:val="22"/>
        </w:rPr>
      </w:pPr>
      <w:hyperlink w:anchor="_Toc33359863" w:history="1">
        <w:r w:rsidR="00790D92" w:rsidRPr="00C53BE4">
          <w:rPr>
            <w:rStyle w:val="Hyperlink"/>
            <w:noProof/>
          </w:rPr>
          <w:t>D2. Project Constraints</w:t>
        </w:r>
        <w:r w:rsidR="00790D92">
          <w:rPr>
            <w:noProof/>
            <w:webHidden/>
          </w:rPr>
          <w:tab/>
        </w:r>
        <w:r w:rsidR="00790D92">
          <w:rPr>
            <w:noProof/>
            <w:webHidden/>
          </w:rPr>
          <w:fldChar w:fldCharType="begin"/>
        </w:r>
        <w:r w:rsidR="00790D92">
          <w:rPr>
            <w:noProof/>
            <w:webHidden/>
          </w:rPr>
          <w:instrText xml:space="preserve"> PAGEREF _Toc33359863 \h </w:instrText>
        </w:r>
        <w:r w:rsidR="00790D92">
          <w:rPr>
            <w:noProof/>
            <w:webHidden/>
          </w:rPr>
        </w:r>
        <w:r w:rsidR="00790D92">
          <w:rPr>
            <w:noProof/>
            <w:webHidden/>
          </w:rPr>
          <w:fldChar w:fldCharType="separate"/>
        </w:r>
        <w:r w:rsidR="00790D92">
          <w:rPr>
            <w:noProof/>
            <w:webHidden/>
          </w:rPr>
          <w:t>32</w:t>
        </w:r>
        <w:r w:rsidR="00790D92">
          <w:rPr>
            <w:noProof/>
            <w:webHidden/>
          </w:rPr>
          <w:fldChar w:fldCharType="end"/>
        </w:r>
      </w:hyperlink>
    </w:p>
    <w:p w14:paraId="633DED24" w14:textId="77777777" w:rsidR="00790D92" w:rsidRDefault="008557EB">
      <w:pPr>
        <w:pStyle w:val="TOC2"/>
        <w:tabs>
          <w:tab w:val="right" w:leader="dot" w:pos="9350"/>
        </w:tabs>
        <w:rPr>
          <w:rFonts w:asciiTheme="minorHAnsi" w:eastAsiaTheme="minorEastAsia" w:hAnsiTheme="minorHAnsi" w:cstheme="minorBidi"/>
          <w:noProof/>
          <w:sz w:val="22"/>
        </w:rPr>
      </w:pPr>
      <w:hyperlink w:anchor="_Toc33359864" w:history="1">
        <w:r w:rsidR="00790D92" w:rsidRPr="00C53BE4">
          <w:rPr>
            <w:rStyle w:val="Hyperlink"/>
            <w:noProof/>
          </w:rPr>
          <w:t>D3. Stakeholders’ Roles and Responsibilities</w:t>
        </w:r>
        <w:r w:rsidR="00790D92">
          <w:rPr>
            <w:noProof/>
            <w:webHidden/>
          </w:rPr>
          <w:tab/>
        </w:r>
        <w:r w:rsidR="00790D92">
          <w:rPr>
            <w:noProof/>
            <w:webHidden/>
          </w:rPr>
          <w:fldChar w:fldCharType="begin"/>
        </w:r>
        <w:r w:rsidR="00790D92">
          <w:rPr>
            <w:noProof/>
            <w:webHidden/>
          </w:rPr>
          <w:instrText xml:space="preserve"> PAGEREF _Toc33359864 \h </w:instrText>
        </w:r>
        <w:r w:rsidR="00790D92">
          <w:rPr>
            <w:noProof/>
            <w:webHidden/>
          </w:rPr>
        </w:r>
        <w:r w:rsidR="00790D92">
          <w:rPr>
            <w:noProof/>
            <w:webHidden/>
          </w:rPr>
          <w:fldChar w:fldCharType="separate"/>
        </w:r>
        <w:r w:rsidR="00790D92">
          <w:rPr>
            <w:noProof/>
            <w:webHidden/>
          </w:rPr>
          <w:t>33</w:t>
        </w:r>
        <w:r w:rsidR="00790D92">
          <w:rPr>
            <w:noProof/>
            <w:webHidden/>
          </w:rPr>
          <w:fldChar w:fldCharType="end"/>
        </w:r>
      </w:hyperlink>
    </w:p>
    <w:p w14:paraId="59BF597D" w14:textId="77777777" w:rsidR="00790D92" w:rsidRDefault="008557EB">
      <w:pPr>
        <w:pStyle w:val="TOC2"/>
        <w:tabs>
          <w:tab w:val="right" w:leader="dot" w:pos="9350"/>
        </w:tabs>
        <w:rPr>
          <w:rFonts w:asciiTheme="minorHAnsi" w:eastAsiaTheme="minorEastAsia" w:hAnsiTheme="minorHAnsi" w:cstheme="minorBidi"/>
          <w:noProof/>
          <w:sz w:val="22"/>
        </w:rPr>
      </w:pPr>
      <w:hyperlink w:anchor="_Toc33359865" w:history="1">
        <w:r w:rsidR="00790D92" w:rsidRPr="00C53BE4">
          <w:rPr>
            <w:rStyle w:val="Hyperlink"/>
            <w:noProof/>
          </w:rPr>
          <w:t>D4. Definition of Change</w:t>
        </w:r>
        <w:r w:rsidR="00790D92">
          <w:rPr>
            <w:noProof/>
            <w:webHidden/>
          </w:rPr>
          <w:tab/>
        </w:r>
        <w:r w:rsidR="00790D92">
          <w:rPr>
            <w:noProof/>
            <w:webHidden/>
          </w:rPr>
          <w:fldChar w:fldCharType="begin"/>
        </w:r>
        <w:r w:rsidR="00790D92">
          <w:rPr>
            <w:noProof/>
            <w:webHidden/>
          </w:rPr>
          <w:instrText xml:space="preserve"> PAGEREF _Toc33359865 \h </w:instrText>
        </w:r>
        <w:r w:rsidR="00790D92">
          <w:rPr>
            <w:noProof/>
            <w:webHidden/>
          </w:rPr>
        </w:r>
        <w:r w:rsidR="00790D92">
          <w:rPr>
            <w:noProof/>
            <w:webHidden/>
          </w:rPr>
          <w:fldChar w:fldCharType="separate"/>
        </w:r>
        <w:r w:rsidR="00790D92">
          <w:rPr>
            <w:noProof/>
            <w:webHidden/>
          </w:rPr>
          <w:t>33</w:t>
        </w:r>
        <w:r w:rsidR="00790D92">
          <w:rPr>
            <w:noProof/>
            <w:webHidden/>
          </w:rPr>
          <w:fldChar w:fldCharType="end"/>
        </w:r>
      </w:hyperlink>
    </w:p>
    <w:p w14:paraId="1CD90154" w14:textId="77777777" w:rsidR="00790D92" w:rsidRDefault="008557EB">
      <w:pPr>
        <w:pStyle w:val="TOC2"/>
        <w:tabs>
          <w:tab w:val="right" w:leader="dot" w:pos="9350"/>
        </w:tabs>
        <w:rPr>
          <w:rFonts w:asciiTheme="minorHAnsi" w:eastAsiaTheme="minorEastAsia" w:hAnsiTheme="minorHAnsi" w:cstheme="minorBidi"/>
          <w:noProof/>
          <w:sz w:val="22"/>
        </w:rPr>
      </w:pPr>
      <w:hyperlink w:anchor="_Toc33359866" w:history="1">
        <w:r w:rsidR="00790D92" w:rsidRPr="00C53BE4">
          <w:rPr>
            <w:rStyle w:val="Hyperlink"/>
            <w:noProof/>
          </w:rPr>
          <w:t>D5. Change Management Process</w:t>
        </w:r>
        <w:r w:rsidR="00790D92">
          <w:rPr>
            <w:noProof/>
            <w:webHidden/>
          </w:rPr>
          <w:tab/>
        </w:r>
        <w:r w:rsidR="00790D92">
          <w:rPr>
            <w:noProof/>
            <w:webHidden/>
          </w:rPr>
          <w:fldChar w:fldCharType="begin"/>
        </w:r>
        <w:r w:rsidR="00790D92">
          <w:rPr>
            <w:noProof/>
            <w:webHidden/>
          </w:rPr>
          <w:instrText xml:space="preserve"> PAGEREF _Toc33359866 \h </w:instrText>
        </w:r>
        <w:r w:rsidR="00790D92">
          <w:rPr>
            <w:noProof/>
            <w:webHidden/>
          </w:rPr>
        </w:r>
        <w:r w:rsidR="00790D92">
          <w:rPr>
            <w:noProof/>
            <w:webHidden/>
          </w:rPr>
          <w:fldChar w:fldCharType="separate"/>
        </w:r>
        <w:r w:rsidR="00790D92">
          <w:rPr>
            <w:noProof/>
            <w:webHidden/>
          </w:rPr>
          <w:t>34</w:t>
        </w:r>
        <w:r w:rsidR="00790D92">
          <w:rPr>
            <w:noProof/>
            <w:webHidden/>
          </w:rPr>
          <w:fldChar w:fldCharType="end"/>
        </w:r>
      </w:hyperlink>
    </w:p>
    <w:p w14:paraId="4C14C317" w14:textId="77777777" w:rsidR="00083E97" w:rsidRDefault="006030E1" w:rsidP="002639AB">
      <w:pPr>
        <w:rPr>
          <w:rStyle w:val="Strong"/>
        </w:rPr>
      </w:pPr>
      <w:r>
        <w:rPr>
          <w:rStyle w:val="Strong"/>
        </w:rPr>
        <w:fldChar w:fldCharType="end"/>
      </w:r>
    </w:p>
    <w:p w14:paraId="538D1F72" w14:textId="77777777" w:rsidR="00083E97" w:rsidRDefault="00083E97" w:rsidP="002639AB">
      <w:pPr>
        <w:rPr>
          <w:rStyle w:val="Strong"/>
        </w:rPr>
      </w:pPr>
      <w:r>
        <w:rPr>
          <w:rStyle w:val="Strong"/>
        </w:rPr>
        <w:br w:type="page"/>
      </w:r>
    </w:p>
    <w:p w14:paraId="67FC4D4D" w14:textId="77777777" w:rsidR="000A23F4" w:rsidRPr="000A23F4" w:rsidRDefault="000A23F4" w:rsidP="000A23F4">
      <w:pPr>
        <w:pStyle w:val="TableofFigures"/>
        <w:tabs>
          <w:tab w:val="right" w:leader="dot" w:pos="9350"/>
        </w:tabs>
        <w:jc w:val="center"/>
        <w:rPr>
          <w:rStyle w:val="Strong"/>
          <w:b/>
        </w:rPr>
      </w:pPr>
      <w:r w:rsidRPr="000A23F4">
        <w:rPr>
          <w:rStyle w:val="Strong"/>
          <w:b/>
        </w:rPr>
        <w:lastRenderedPageBreak/>
        <w:t>TABLE OF FIGURES</w:t>
      </w:r>
    </w:p>
    <w:p w14:paraId="552E6A99" w14:textId="77777777" w:rsidR="000A23F4" w:rsidRDefault="00083E97">
      <w:pPr>
        <w:pStyle w:val="TableofFigures"/>
        <w:tabs>
          <w:tab w:val="right" w:leader="dot" w:pos="9350"/>
        </w:tabs>
        <w:rPr>
          <w:rFonts w:asciiTheme="minorHAnsi" w:eastAsiaTheme="minorEastAsia" w:hAnsiTheme="minorHAnsi" w:cstheme="minorBidi"/>
          <w:noProof/>
          <w:sz w:val="22"/>
        </w:rPr>
      </w:pPr>
      <w:r>
        <w:rPr>
          <w:rStyle w:val="Strong"/>
        </w:rPr>
        <w:fldChar w:fldCharType="begin"/>
      </w:r>
      <w:r>
        <w:rPr>
          <w:rStyle w:val="Strong"/>
        </w:rPr>
        <w:instrText xml:space="preserve"> TOC \h \z \c "Figure" </w:instrText>
      </w:r>
      <w:r>
        <w:rPr>
          <w:rStyle w:val="Strong"/>
        </w:rPr>
        <w:fldChar w:fldCharType="separate"/>
      </w:r>
      <w:hyperlink w:anchor="_Toc33182815" w:history="1">
        <w:r w:rsidR="000A23F4" w:rsidRPr="000426B2">
          <w:rPr>
            <w:rStyle w:val="Hyperlink"/>
            <w:noProof/>
          </w:rPr>
          <w:t>Figure 1 - UMGC City Team 1 Project Organization</w:t>
        </w:r>
        <w:r w:rsidR="000A23F4">
          <w:rPr>
            <w:noProof/>
            <w:webHidden/>
          </w:rPr>
          <w:tab/>
        </w:r>
        <w:r w:rsidR="005533B4">
          <w:rPr>
            <w:noProof/>
            <w:webHidden/>
          </w:rPr>
          <w:t>5</w:t>
        </w:r>
      </w:hyperlink>
    </w:p>
    <w:p w14:paraId="70BC5170" w14:textId="77777777" w:rsidR="000A23F4" w:rsidRDefault="008557EB">
      <w:pPr>
        <w:pStyle w:val="TableofFigures"/>
        <w:tabs>
          <w:tab w:val="right" w:leader="dot" w:pos="9350"/>
        </w:tabs>
        <w:rPr>
          <w:rFonts w:asciiTheme="minorHAnsi" w:eastAsiaTheme="minorEastAsia" w:hAnsiTheme="minorHAnsi" w:cstheme="minorBidi"/>
          <w:noProof/>
          <w:sz w:val="22"/>
        </w:rPr>
      </w:pPr>
      <w:hyperlink w:anchor="_Toc33182816" w:history="1">
        <w:r w:rsidR="000A23F4" w:rsidRPr="000426B2">
          <w:rPr>
            <w:rStyle w:val="Hyperlink"/>
            <w:noProof/>
          </w:rPr>
          <w:t>Figure 2 - Work Breakdown Structure</w:t>
        </w:r>
        <w:r w:rsidR="000A23F4">
          <w:rPr>
            <w:noProof/>
            <w:webHidden/>
          </w:rPr>
          <w:tab/>
        </w:r>
        <w:r w:rsidR="005533B4">
          <w:rPr>
            <w:noProof/>
            <w:webHidden/>
          </w:rPr>
          <w:t>8</w:t>
        </w:r>
      </w:hyperlink>
    </w:p>
    <w:p w14:paraId="038D1813" w14:textId="77777777" w:rsidR="000A23F4" w:rsidRDefault="008557EB">
      <w:pPr>
        <w:pStyle w:val="TableofFigures"/>
        <w:tabs>
          <w:tab w:val="right" w:leader="dot" w:pos="9350"/>
        </w:tabs>
        <w:rPr>
          <w:rFonts w:asciiTheme="minorHAnsi" w:eastAsiaTheme="minorEastAsia" w:hAnsiTheme="minorHAnsi" w:cstheme="minorBidi"/>
          <w:noProof/>
          <w:sz w:val="22"/>
        </w:rPr>
      </w:pPr>
      <w:hyperlink w:anchor="_Toc33182817" w:history="1">
        <w:r w:rsidR="000A23F4" w:rsidRPr="000426B2">
          <w:rPr>
            <w:rStyle w:val="Hyperlink"/>
            <w:noProof/>
          </w:rPr>
          <w:t>Figure 3 - Project Timeline</w:t>
        </w:r>
        <w:r w:rsidR="000A23F4">
          <w:rPr>
            <w:noProof/>
            <w:webHidden/>
          </w:rPr>
          <w:tab/>
        </w:r>
        <w:r w:rsidR="005533B4">
          <w:rPr>
            <w:noProof/>
            <w:webHidden/>
          </w:rPr>
          <w:t>9</w:t>
        </w:r>
      </w:hyperlink>
    </w:p>
    <w:p w14:paraId="56E1310C" w14:textId="77777777" w:rsidR="000A23F4" w:rsidRDefault="008557EB">
      <w:pPr>
        <w:pStyle w:val="TableofFigures"/>
        <w:tabs>
          <w:tab w:val="right" w:leader="dot" w:pos="9350"/>
        </w:tabs>
        <w:rPr>
          <w:rFonts w:asciiTheme="minorHAnsi" w:eastAsiaTheme="minorEastAsia" w:hAnsiTheme="minorHAnsi" w:cstheme="minorBidi"/>
          <w:noProof/>
          <w:sz w:val="22"/>
        </w:rPr>
      </w:pPr>
      <w:hyperlink w:anchor="_Toc33182818" w:history="1">
        <w:r w:rsidR="000A23F4" w:rsidRPr="000426B2">
          <w:rPr>
            <w:rStyle w:val="Hyperlink"/>
            <w:noProof/>
          </w:rPr>
          <w:t>Figure 4 - Overview of Scrum Software Development Life Cycle</w:t>
        </w:r>
        <w:r w:rsidR="000A23F4">
          <w:rPr>
            <w:noProof/>
            <w:webHidden/>
          </w:rPr>
          <w:tab/>
        </w:r>
        <w:r w:rsidR="005533B4">
          <w:rPr>
            <w:noProof/>
            <w:webHidden/>
          </w:rPr>
          <w:t>12</w:t>
        </w:r>
      </w:hyperlink>
    </w:p>
    <w:p w14:paraId="18237047" w14:textId="77777777" w:rsidR="00083E97" w:rsidRDefault="00083E97" w:rsidP="002639AB">
      <w:pPr>
        <w:rPr>
          <w:rStyle w:val="Strong"/>
        </w:rPr>
      </w:pPr>
      <w:r>
        <w:rPr>
          <w:rStyle w:val="Strong"/>
        </w:rPr>
        <w:fldChar w:fldCharType="end"/>
      </w:r>
    </w:p>
    <w:p w14:paraId="2297223F" w14:textId="77777777" w:rsidR="00083E97" w:rsidRDefault="00083E97" w:rsidP="002639AB">
      <w:pPr>
        <w:rPr>
          <w:rStyle w:val="Strong"/>
        </w:rPr>
      </w:pPr>
      <w:r>
        <w:rPr>
          <w:rStyle w:val="Strong"/>
        </w:rPr>
        <w:br w:type="page"/>
      </w:r>
    </w:p>
    <w:p w14:paraId="1B09852F" w14:textId="77777777" w:rsidR="000A23F4" w:rsidRPr="000A23F4" w:rsidRDefault="000A23F4" w:rsidP="000A23F4">
      <w:pPr>
        <w:pStyle w:val="TableofFigures"/>
        <w:tabs>
          <w:tab w:val="right" w:leader="dot" w:pos="9350"/>
        </w:tabs>
        <w:jc w:val="center"/>
        <w:rPr>
          <w:rStyle w:val="Strong"/>
          <w:b/>
        </w:rPr>
      </w:pPr>
      <w:r w:rsidRPr="000A23F4">
        <w:rPr>
          <w:rStyle w:val="Strong"/>
          <w:b/>
        </w:rPr>
        <w:lastRenderedPageBreak/>
        <w:t>TABLE OF TABLES</w:t>
      </w:r>
    </w:p>
    <w:p w14:paraId="57471BB0" w14:textId="77777777" w:rsidR="000A23F4" w:rsidRDefault="00083E97">
      <w:pPr>
        <w:pStyle w:val="TableofFigures"/>
        <w:tabs>
          <w:tab w:val="right" w:leader="dot" w:pos="9350"/>
        </w:tabs>
        <w:rPr>
          <w:rFonts w:asciiTheme="minorHAnsi" w:eastAsiaTheme="minorEastAsia" w:hAnsiTheme="minorHAnsi" w:cstheme="minorBidi"/>
          <w:noProof/>
          <w:sz w:val="22"/>
        </w:rPr>
      </w:pPr>
      <w:r>
        <w:rPr>
          <w:rStyle w:val="Strong"/>
        </w:rPr>
        <w:fldChar w:fldCharType="begin"/>
      </w:r>
      <w:r>
        <w:rPr>
          <w:rStyle w:val="Strong"/>
        </w:rPr>
        <w:instrText xml:space="preserve"> TOC \h \z \c "Table" </w:instrText>
      </w:r>
      <w:r>
        <w:rPr>
          <w:rStyle w:val="Strong"/>
        </w:rPr>
        <w:fldChar w:fldCharType="separate"/>
      </w:r>
      <w:hyperlink w:anchor="_Toc33182825" w:history="1">
        <w:r w:rsidR="000A23F4" w:rsidRPr="00EB46FA">
          <w:rPr>
            <w:rStyle w:val="Hyperlink"/>
            <w:noProof/>
          </w:rPr>
          <w:t xml:space="preserve">Table 1 </w:t>
        </w:r>
        <w:r w:rsidR="007A3D48">
          <w:rPr>
            <w:rStyle w:val="Hyperlink"/>
            <w:noProof/>
          </w:rPr>
          <w:t>–</w:t>
        </w:r>
        <w:r w:rsidR="000A23F4" w:rsidRPr="00EB46FA">
          <w:rPr>
            <w:rStyle w:val="Hyperlink"/>
            <w:noProof/>
          </w:rPr>
          <w:t xml:space="preserve"> </w:t>
        </w:r>
        <w:r w:rsidR="007A3D48">
          <w:rPr>
            <w:rStyle w:val="Hyperlink"/>
            <w:noProof/>
          </w:rPr>
          <w:t>Project Deliverables</w:t>
        </w:r>
        <w:r w:rsidR="000A23F4">
          <w:rPr>
            <w:noProof/>
            <w:webHidden/>
          </w:rPr>
          <w:tab/>
        </w:r>
        <w:r w:rsidR="005533B4">
          <w:rPr>
            <w:noProof/>
            <w:webHidden/>
          </w:rPr>
          <w:t>2</w:t>
        </w:r>
      </w:hyperlink>
    </w:p>
    <w:p w14:paraId="5DFE10F1" w14:textId="77777777" w:rsidR="000A23F4" w:rsidRDefault="008557EB">
      <w:pPr>
        <w:pStyle w:val="TableofFigures"/>
        <w:tabs>
          <w:tab w:val="right" w:leader="dot" w:pos="9350"/>
        </w:tabs>
        <w:rPr>
          <w:noProof/>
        </w:rPr>
      </w:pPr>
      <w:hyperlink w:anchor="_Toc33182826" w:history="1">
        <w:r w:rsidR="000A23F4" w:rsidRPr="00EB46FA">
          <w:rPr>
            <w:rStyle w:val="Hyperlink"/>
            <w:noProof/>
          </w:rPr>
          <w:t xml:space="preserve">Table 2 </w:t>
        </w:r>
        <w:r w:rsidR="007A3D48">
          <w:rPr>
            <w:rStyle w:val="Hyperlink"/>
            <w:noProof/>
          </w:rPr>
          <w:t>–</w:t>
        </w:r>
        <w:r w:rsidR="000A23F4" w:rsidRPr="00EB46FA">
          <w:rPr>
            <w:rStyle w:val="Hyperlink"/>
            <w:noProof/>
          </w:rPr>
          <w:t xml:space="preserve"> </w:t>
        </w:r>
        <w:r w:rsidR="007A3D48">
          <w:rPr>
            <w:rStyle w:val="Hyperlink"/>
            <w:noProof/>
          </w:rPr>
          <w:t>SDLC Tasks</w:t>
        </w:r>
        <w:r w:rsidR="000A23F4">
          <w:rPr>
            <w:noProof/>
            <w:webHidden/>
          </w:rPr>
          <w:tab/>
        </w:r>
        <w:r w:rsidR="005533B4">
          <w:rPr>
            <w:noProof/>
            <w:webHidden/>
          </w:rPr>
          <w:t>9</w:t>
        </w:r>
      </w:hyperlink>
    </w:p>
    <w:p w14:paraId="76DCDDDE" w14:textId="77777777" w:rsidR="007A3D48" w:rsidRDefault="008557EB" w:rsidP="007A3D48">
      <w:pPr>
        <w:pStyle w:val="TableofFigures"/>
        <w:tabs>
          <w:tab w:val="right" w:leader="dot" w:pos="9350"/>
        </w:tabs>
        <w:rPr>
          <w:rFonts w:asciiTheme="minorHAnsi" w:eastAsiaTheme="minorEastAsia" w:hAnsiTheme="minorHAnsi" w:cstheme="minorBidi"/>
          <w:noProof/>
          <w:sz w:val="22"/>
        </w:rPr>
      </w:pPr>
      <w:hyperlink w:anchor="_Toc33182825" w:history="1">
        <w:r w:rsidR="005136B7">
          <w:rPr>
            <w:rStyle w:val="Hyperlink"/>
            <w:noProof/>
          </w:rPr>
          <w:t>Table 3</w:t>
        </w:r>
        <w:r w:rsidR="007A3D48" w:rsidRPr="00EB46FA">
          <w:rPr>
            <w:rStyle w:val="Hyperlink"/>
            <w:noProof/>
          </w:rPr>
          <w:t xml:space="preserve"> - </w:t>
        </w:r>
        <w:r w:rsidR="005136B7" w:rsidRPr="005136B7">
          <w:rPr>
            <w:rStyle w:val="Hyperlink"/>
            <w:noProof/>
          </w:rPr>
          <w:t>Risk Management Matrix and Risk Legend for Matrix</w:t>
        </w:r>
        <w:r w:rsidR="007A3D48">
          <w:rPr>
            <w:noProof/>
            <w:webHidden/>
          </w:rPr>
          <w:tab/>
        </w:r>
        <w:r w:rsidR="005533B4">
          <w:rPr>
            <w:noProof/>
            <w:webHidden/>
          </w:rPr>
          <w:t>10</w:t>
        </w:r>
      </w:hyperlink>
    </w:p>
    <w:p w14:paraId="12387235" w14:textId="77777777" w:rsidR="007A3D48" w:rsidRDefault="008557EB" w:rsidP="007A3D48">
      <w:pPr>
        <w:pStyle w:val="TableofFigures"/>
        <w:tabs>
          <w:tab w:val="right" w:leader="dot" w:pos="9350"/>
        </w:tabs>
        <w:rPr>
          <w:noProof/>
        </w:rPr>
      </w:pPr>
      <w:hyperlink w:anchor="_Toc33182826" w:history="1">
        <w:r w:rsidR="005136B7">
          <w:rPr>
            <w:rStyle w:val="Hyperlink"/>
            <w:noProof/>
          </w:rPr>
          <w:t>Table 4</w:t>
        </w:r>
        <w:r w:rsidR="007A3D48" w:rsidRPr="00EB46FA">
          <w:rPr>
            <w:rStyle w:val="Hyperlink"/>
            <w:noProof/>
          </w:rPr>
          <w:t xml:space="preserve"> </w:t>
        </w:r>
        <w:r w:rsidR="005136B7">
          <w:rPr>
            <w:rStyle w:val="Hyperlink"/>
            <w:noProof/>
          </w:rPr>
          <w:t>– Personnel in Communications Management Plan</w:t>
        </w:r>
        <w:r w:rsidR="007A3D48">
          <w:rPr>
            <w:noProof/>
            <w:webHidden/>
          </w:rPr>
          <w:tab/>
        </w:r>
        <w:r w:rsidR="005533B4">
          <w:rPr>
            <w:noProof/>
            <w:webHidden/>
          </w:rPr>
          <w:t>24</w:t>
        </w:r>
      </w:hyperlink>
    </w:p>
    <w:p w14:paraId="1A8205BE" w14:textId="77777777" w:rsidR="005136B7" w:rsidRDefault="008557EB" w:rsidP="005136B7">
      <w:pPr>
        <w:pStyle w:val="TableofFigures"/>
        <w:tabs>
          <w:tab w:val="right" w:leader="dot" w:pos="9350"/>
        </w:tabs>
        <w:rPr>
          <w:noProof/>
        </w:rPr>
      </w:pPr>
      <w:hyperlink w:anchor="_Toc33182826" w:history="1">
        <w:r w:rsidR="005136B7">
          <w:rPr>
            <w:rStyle w:val="Hyperlink"/>
            <w:noProof/>
          </w:rPr>
          <w:t>Table 5</w:t>
        </w:r>
        <w:r w:rsidR="005136B7" w:rsidRPr="00EB46FA">
          <w:rPr>
            <w:rStyle w:val="Hyperlink"/>
            <w:noProof/>
          </w:rPr>
          <w:t xml:space="preserve"> </w:t>
        </w:r>
        <w:r w:rsidR="005136B7">
          <w:rPr>
            <w:rStyle w:val="Hyperlink"/>
            <w:noProof/>
          </w:rPr>
          <w:t>– Communications Matrix</w:t>
        </w:r>
        <w:r w:rsidR="005136B7">
          <w:rPr>
            <w:noProof/>
            <w:webHidden/>
          </w:rPr>
          <w:tab/>
        </w:r>
        <w:r w:rsidR="005533B4">
          <w:rPr>
            <w:noProof/>
            <w:webHidden/>
          </w:rPr>
          <w:t>27</w:t>
        </w:r>
      </w:hyperlink>
    </w:p>
    <w:p w14:paraId="0922FD21" w14:textId="77777777" w:rsidR="0008334F" w:rsidRDefault="008557EB" w:rsidP="0008334F">
      <w:pPr>
        <w:pStyle w:val="TableofFigures"/>
        <w:tabs>
          <w:tab w:val="right" w:leader="dot" w:pos="9350"/>
        </w:tabs>
        <w:rPr>
          <w:noProof/>
        </w:rPr>
      </w:pPr>
      <w:hyperlink w:anchor="_Toc33182826" w:history="1">
        <w:r w:rsidR="0008334F">
          <w:rPr>
            <w:rStyle w:val="Hyperlink"/>
            <w:noProof/>
          </w:rPr>
          <w:t>Table 6</w:t>
        </w:r>
        <w:r w:rsidR="0008334F" w:rsidRPr="00EB46FA">
          <w:rPr>
            <w:rStyle w:val="Hyperlink"/>
            <w:noProof/>
          </w:rPr>
          <w:t xml:space="preserve"> </w:t>
        </w:r>
        <w:r w:rsidR="0008334F">
          <w:rPr>
            <w:rStyle w:val="Hyperlink"/>
            <w:noProof/>
          </w:rPr>
          <w:t>– Communication Escalation Process</w:t>
        </w:r>
        <w:r w:rsidR="0008334F">
          <w:rPr>
            <w:noProof/>
            <w:webHidden/>
          </w:rPr>
          <w:tab/>
        </w:r>
        <w:r w:rsidR="005533B4">
          <w:rPr>
            <w:noProof/>
            <w:webHidden/>
          </w:rPr>
          <w:t>30</w:t>
        </w:r>
      </w:hyperlink>
    </w:p>
    <w:p w14:paraId="1E5589D2" w14:textId="77777777" w:rsidR="005533B4" w:rsidRDefault="008557EB" w:rsidP="00416160">
      <w:pPr>
        <w:pStyle w:val="TableofFigures"/>
        <w:tabs>
          <w:tab w:val="right" w:leader="dot" w:pos="9350"/>
        </w:tabs>
        <w:rPr>
          <w:noProof/>
        </w:rPr>
      </w:pPr>
      <w:hyperlink w:anchor="_Toc33182826" w:history="1">
        <w:r w:rsidR="0008334F">
          <w:rPr>
            <w:rStyle w:val="Hyperlink"/>
            <w:noProof/>
          </w:rPr>
          <w:t>Table 7</w:t>
        </w:r>
        <w:r w:rsidR="0008334F" w:rsidRPr="00EB46FA">
          <w:rPr>
            <w:rStyle w:val="Hyperlink"/>
            <w:noProof/>
          </w:rPr>
          <w:t xml:space="preserve"> </w:t>
        </w:r>
        <w:r w:rsidR="0008334F">
          <w:rPr>
            <w:rStyle w:val="Hyperlink"/>
            <w:noProof/>
          </w:rPr>
          <w:t>– Communication Terminology</w:t>
        </w:r>
        <w:r w:rsidR="0008334F">
          <w:rPr>
            <w:noProof/>
            <w:webHidden/>
          </w:rPr>
          <w:tab/>
        </w:r>
        <w:r w:rsidR="005533B4">
          <w:rPr>
            <w:noProof/>
            <w:webHidden/>
          </w:rPr>
          <w:t>31</w:t>
        </w:r>
      </w:hyperlink>
    </w:p>
    <w:p w14:paraId="529504EB" w14:textId="77777777" w:rsidR="005533B4" w:rsidRDefault="005533B4" w:rsidP="005533B4">
      <w:pPr>
        <w:jc w:val="right"/>
      </w:pPr>
    </w:p>
    <w:p w14:paraId="39EA9E16" w14:textId="77777777" w:rsidR="005533B4" w:rsidRDefault="005533B4" w:rsidP="005533B4"/>
    <w:p w14:paraId="78BF8F5A" w14:textId="77777777" w:rsidR="00416160" w:rsidRPr="005533B4" w:rsidRDefault="00416160" w:rsidP="005533B4">
      <w:pPr>
        <w:sectPr w:rsidR="00416160" w:rsidRPr="005533B4" w:rsidSect="00FC0EDB">
          <w:headerReference w:type="default" r:id="rId9"/>
          <w:footerReference w:type="default" r:id="rId10"/>
          <w:headerReference w:type="first" r:id="rId11"/>
          <w:footerReference w:type="first" r:id="rId12"/>
          <w:pgSz w:w="12240" w:h="15840"/>
          <w:pgMar w:top="1440" w:right="1440" w:bottom="1440" w:left="1440" w:header="720" w:footer="720" w:gutter="0"/>
          <w:pgNumType w:start="0"/>
          <w:cols w:space="720"/>
          <w:titlePg/>
          <w:docGrid w:linePitch="360"/>
        </w:sectPr>
      </w:pPr>
    </w:p>
    <w:p w14:paraId="67EB55F8" w14:textId="77777777" w:rsidR="00FC0EDB" w:rsidRPr="00416160" w:rsidRDefault="00083E97" w:rsidP="00416160">
      <w:pPr>
        <w:jc w:val="center"/>
        <w:rPr>
          <w:szCs w:val="24"/>
        </w:rPr>
      </w:pPr>
      <w:r>
        <w:rPr>
          <w:rStyle w:val="Strong"/>
        </w:rPr>
        <w:lastRenderedPageBreak/>
        <w:fldChar w:fldCharType="end"/>
      </w:r>
      <w:r w:rsidRPr="004279B9">
        <w:rPr>
          <w:b/>
        </w:rPr>
        <w:t>UMGC CITY TEAM 1 - PROJECT PLAN</w:t>
      </w:r>
    </w:p>
    <w:p w14:paraId="4A4E090C" w14:textId="77777777" w:rsidR="004279B9" w:rsidRDefault="004279B9" w:rsidP="004279B9">
      <w:pPr>
        <w:pStyle w:val="Heading1"/>
      </w:pPr>
      <w:bookmarkStart w:id="0" w:name="_Toc33359820"/>
      <w:r>
        <w:t>Project Summary</w:t>
      </w:r>
      <w:bookmarkEnd w:id="0"/>
    </w:p>
    <w:p w14:paraId="2EBDF82A" w14:textId="77777777" w:rsidR="004279B9" w:rsidRDefault="004279B9" w:rsidP="001A37B1">
      <w:pPr>
        <w:pStyle w:val="Heading2"/>
        <w:numPr>
          <w:ilvl w:val="1"/>
          <w:numId w:val="6"/>
        </w:numPr>
      </w:pPr>
      <w:bookmarkStart w:id="1" w:name="_Toc33359821"/>
      <w:r>
        <w:t>Scope and Objectives</w:t>
      </w:r>
      <w:bookmarkEnd w:id="1"/>
    </w:p>
    <w:p w14:paraId="48E61ED3" w14:textId="77777777" w:rsidR="009206EF" w:rsidRDefault="004279B9" w:rsidP="004279B9">
      <w:r>
        <w:t>The scope of the UMGC City project is to build a free, open-source application that can be used by city officials to improve the usability of existing city web portals for their targeted audiences.  The objective of the application is to enhance the user experience by helping them easily and intuitively locate applicable city ordinances for a predetermined list of frequently</w:t>
      </w:r>
      <w:r w:rsidR="0046209F">
        <w:t xml:space="preserve"> requested</w:t>
      </w:r>
      <w:r>
        <w:t xml:space="preserve"> user inquiries (as determined by the city officials).  In order to accomplish this goal, the application shall present the city officials with an interface to accept input of various use cases along with all the pertinent information that they think will benefit their intended audiences.  The application shall process that data into appropriate tables that comprise a database.  When the users visit the city web portal to search for specific ordinances, the database shall be called upon to produce appropriate output that is tailored to them in a tabular format.  This generic, build-to-suit database infrastructure allows the application to be reused by any city.</w:t>
      </w:r>
    </w:p>
    <w:p w14:paraId="3F396E00" w14:textId="7D4B3037" w:rsidR="004279B9" w:rsidRDefault="004279B9" w:rsidP="004279B9">
      <w:r>
        <w:t xml:space="preserve">The UMGC City teams, along with the DevOps team, will work closely with the customer, Israel Del Toro, </w:t>
      </w:r>
      <w:ins w:id="2" w:author="Assadullah, Mir M." w:date="2020-03-08T17:06:00Z">
        <w:r w:rsidR="008557EB">
          <w:t xml:space="preserve">IT Manager at City of Pasadena, </w:t>
        </w:r>
      </w:ins>
      <w:r>
        <w:t xml:space="preserve">to implement the database setup.  In addition, the development teams shall tailor the application to deliver new pages and functionalities that are customized for the website of the City of Pasadena, California.  Specifically, the UMGC City project teams will be delivering two interfaces: an interactive map/web-based interface (Team 1) and a </w:t>
      </w:r>
      <w:proofErr w:type="spellStart"/>
      <w:r>
        <w:t>ChatBot</w:t>
      </w:r>
      <w:proofErr w:type="spellEnd"/>
      <w:r>
        <w:t xml:space="preserve"> interface (Team 2).  This project plan presents information applicable to the database setup and the map/web-based interface, whose tasks fall under UMGC City Team 1.  UMGC City Team 2 shall use the same database setup that Team 1 built for the application.</w:t>
      </w:r>
    </w:p>
    <w:p w14:paraId="193DDEAD" w14:textId="77777777" w:rsidR="004279B9" w:rsidRDefault="004279B9" w:rsidP="004279B9"/>
    <w:p w14:paraId="7594632B" w14:textId="77777777" w:rsidR="004279B9" w:rsidRPr="00AE05A4" w:rsidRDefault="004279B9" w:rsidP="001A37B1">
      <w:pPr>
        <w:pStyle w:val="Heading2"/>
        <w:numPr>
          <w:ilvl w:val="1"/>
          <w:numId w:val="17"/>
        </w:numPr>
        <w:ind w:hanging="450"/>
      </w:pPr>
      <w:bookmarkStart w:id="3" w:name="_Toc33359822"/>
      <w:r w:rsidRPr="00AE05A4">
        <w:lastRenderedPageBreak/>
        <w:t>Assumptions and Constraints</w:t>
      </w:r>
      <w:bookmarkEnd w:id="3"/>
    </w:p>
    <w:p w14:paraId="58AD5E08" w14:textId="77777777" w:rsidR="009206EF" w:rsidRDefault="004279B9" w:rsidP="004279B9">
      <w:r>
        <w:t>It is assumed that the cities utilizing this application will appoint an official who is familiar with web-based applications.  The official shall be educated in their respective city ordinances and be able to provide correct information for each desired use case.</w:t>
      </w:r>
    </w:p>
    <w:p w14:paraId="0DFD4B07" w14:textId="77777777" w:rsidR="009206EF" w:rsidRDefault="004279B9" w:rsidP="004279B9">
      <w:r>
        <w:t>It is assumed that the end users (city residents) will know how to use a web-based application and are familiar with the use of a map. Additionally, it is assumed that the user has a computer system which can handle the resources the application requires. Technical constraints for the system will be kept minimal. The interactive map requires an updated browser with Java</w:t>
      </w:r>
      <w:r w:rsidR="001D715D">
        <w:t>Script</w:t>
      </w:r>
      <w:r>
        <w:t xml:space="preserve"> enabled.  The application will operate using both server-side and client-side scripts.  The application will be provided in English.</w:t>
      </w:r>
    </w:p>
    <w:p w14:paraId="4933F128" w14:textId="77777777" w:rsidR="00AE05A4" w:rsidRDefault="004279B9" w:rsidP="00AE05A4">
      <w:r>
        <w:t>The application requires the user to have an updated browser and active internet connection.  Chrome is the recommended and targete</w:t>
      </w:r>
      <w:r w:rsidR="00AE05A4">
        <w:t>d browser for this application.</w:t>
      </w:r>
    </w:p>
    <w:p w14:paraId="68B76C69" w14:textId="77777777" w:rsidR="004279B9" w:rsidRPr="00AE05A4" w:rsidRDefault="00AE05A4" w:rsidP="00D16ABE">
      <w:pPr>
        <w:pStyle w:val="Heading2"/>
        <w:ind w:hanging="450"/>
      </w:pPr>
      <w:r>
        <w:t xml:space="preserve"> </w:t>
      </w:r>
      <w:bookmarkStart w:id="4" w:name="_Toc33359823"/>
      <w:r w:rsidR="004279B9" w:rsidRPr="00AE05A4">
        <w:t>Project Deliverables</w:t>
      </w:r>
      <w:bookmarkEnd w:id="4"/>
    </w:p>
    <w:p w14:paraId="5FC6F306" w14:textId="77777777" w:rsidR="004279B9" w:rsidRDefault="004279B9" w:rsidP="004279B9">
      <w:r>
        <w:t>The project deliverables for the UMGC City Team 1’s map/web-based interface include:</w:t>
      </w:r>
    </w:p>
    <w:tbl>
      <w:tblPr>
        <w:tblStyle w:val="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7170"/>
      </w:tblGrid>
      <w:tr w:rsidR="004279B9" w:rsidRPr="002E69A9" w14:paraId="1A465F18" w14:textId="77777777" w:rsidTr="003E1A3F">
        <w:tc>
          <w:tcPr>
            <w:tcW w:w="2190" w:type="dxa"/>
            <w:shd w:val="clear" w:color="auto" w:fill="ED7D31" w:themeFill="accent2"/>
            <w:tcMar>
              <w:top w:w="100" w:type="dxa"/>
              <w:left w:w="100" w:type="dxa"/>
              <w:bottom w:w="100" w:type="dxa"/>
              <w:right w:w="100" w:type="dxa"/>
            </w:tcMar>
          </w:tcPr>
          <w:p w14:paraId="6E66292F" w14:textId="77777777" w:rsidR="004279B9" w:rsidRPr="002E69A9" w:rsidRDefault="004279B9" w:rsidP="00E02994">
            <w:pPr>
              <w:widowControl w:val="0"/>
              <w:pBdr>
                <w:top w:val="nil"/>
                <w:left w:val="nil"/>
                <w:bottom w:val="nil"/>
                <w:right w:val="nil"/>
                <w:between w:val="nil"/>
              </w:pBdr>
              <w:jc w:val="center"/>
              <w:rPr>
                <w:b/>
                <w:szCs w:val="24"/>
              </w:rPr>
            </w:pPr>
            <w:r w:rsidRPr="002E69A9">
              <w:rPr>
                <w:b/>
                <w:szCs w:val="24"/>
              </w:rPr>
              <w:t>Due Date</w:t>
            </w:r>
          </w:p>
        </w:tc>
        <w:tc>
          <w:tcPr>
            <w:tcW w:w="7170" w:type="dxa"/>
            <w:shd w:val="clear" w:color="auto" w:fill="ED7D31" w:themeFill="accent2"/>
            <w:tcMar>
              <w:top w:w="100" w:type="dxa"/>
              <w:left w:w="100" w:type="dxa"/>
              <w:bottom w:w="100" w:type="dxa"/>
              <w:right w:w="100" w:type="dxa"/>
            </w:tcMar>
          </w:tcPr>
          <w:p w14:paraId="6046E184" w14:textId="77777777" w:rsidR="004279B9" w:rsidRPr="002E69A9" w:rsidRDefault="004279B9" w:rsidP="00E02994">
            <w:pPr>
              <w:widowControl w:val="0"/>
              <w:pBdr>
                <w:top w:val="nil"/>
                <w:left w:val="nil"/>
                <w:bottom w:val="nil"/>
                <w:right w:val="nil"/>
                <w:between w:val="nil"/>
              </w:pBdr>
              <w:jc w:val="center"/>
              <w:rPr>
                <w:b/>
                <w:szCs w:val="24"/>
              </w:rPr>
            </w:pPr>
            <w:r w:rsidRPr="002E69A9">
              <w:rPr>
                <w:b/>
                <w:szCs w:val="24"/>
              </w:rPr>
              <w:t>Deliverable</w:t>
            </w:r>
            <w:r w:rsidR="009206EF">
              <w:rPr>
                <w:b/>
                <w:szCs w:val="24"/>
              </w:rPr>
              <w:t>s</w:t>
            </w:r>
          </w:p>
        </w:tc>
      </w:tr>
      <w:tr w:rsidR="004279B9" w:rsidRPr="002E69A9" w14:paraId="061DEE61" w14:textId="77777777" w:rsidTr="00E02994">
        <w:tc>
          <w:tcPr>
            <w:tcW w:w="2190" w:type="dxa"/>
            <w:shd w:val="clear" w:color="auto" w:fill="auto"/>
            <w:tcMar>
              <w:top w:w="100" w:type="dxa"/>
              <w:left w:w="100" w:type="dxa"/>
              <w:bottom w:w="100" w:type="dxa"/>
              <w:right w:w="100" w:type="dxa"/>
            </w:tcMar>
          </w:tcPr>
          <w:p w14:paraId="18BAE2E7" w14:textId="77777777" w:rsidR="004279B9" w:rsidRPr="002E69A9" w:rsidRDefault="004279B9" w:rsidP="00E02994">
            <w:pPr>
              <w:widowControl w:val="0"/>
              <w:pBdr>
                <w:top w:val="nil"/>
                <w:left w:val="nil"/>
                <w:bottom w:val="nil"/>
                <w:right w:val="nil"/>
                <w:between w:val="nil"/>
              </w:pBdr>
              <w:rPr>
                <w:szCs w:val="24"/>
              </w:rPr>
            </w:pPr>
            <w:commentRangeStart w:id="5"/>
            <w:r w:rsidRPr="002E69A9">
              <w:rPr>
                <w:szCs w:val="24"/>
              </w:rPr>
              <w:t>Milestone 1</w:t>
            </w:r>
            <w:commentRangeEnd w:id="5"/>
            <w:r w:rsidR="008E654C">
              <w:rPr>
                <w:rStyle w:val="CommentReference"/>
                <w:rFonts w:eastAsiaTheme="minorHAnsi"/>
              </w:rPr>
              <w:commentReference w:id="5"/>
            </w:r>
          </w:p>
        </w:tc>
        <w:tc>
          <w:tcPr>
            <w:tcW w:w="7170" w:type="dxa"/>
            <w:shd w:val="clear" w:color="auto" w:fill="auto"/>
            <w:tcMar>
              <w:top w:w="100" w:type="dxa"/>
              <w:left w:w="100" w:type="dxa"/>
              <w:bottom w:w="100" w:type="dxa"/>
              <w:right w:w="100" w:type="dxa"/>
            </w:tcMar>
          </w:tcPr>
          <w:p w14:paraId="549F80D3" w14:textId="77777777" w:rsidR="004279B9" w:rsidRPr="002E69A9" w:rsidRDefault="004279B9" w:rsidP="001A37B1">
            <w:pPr>
              <w:numPr>
                <w:ilvl w:val="0"/>
                <w:numId w:val="3"/>
              </w:numPr>
              <w:pBdr>
                <w:top w:val="nil"/>
                <w:left w:val="nil"/>
                <w:bottom w:val="nil"/>
                <w:right w:val="nil"/>
                <w:between w:val="nil"/>
              </w:pBdr>
              <w:rPr>
                <w:szCs w:val="24"/>
              </w:rPr>
            </w:pPr>
            <w:r w:rsidRPr="002E69A9">
              <w:rPr>
                <w:szCs w:val="24"/>
              </w:rPr>
              <w:t>Project Plan (this document)</w:t>
            </w:r>
          </w:p>
        </w:tc>
      </w:tr>
      <w:tr w:rsidR="004279B9" w:rsidRPr="002E69A9" w14:paraId="59813AB0" w14:textId="77777777" w:rsidTr="00E02994">
        <w:tc>
          <w:tcPr>
            <w:tcW w:w="2190" w:type="dxa"/>
            <w:shd w:val="clear" w:color="auto" w:fill="auto"/>
            <w:tcMar>
              <w:top w:w="100" w:type="dxa"/>
              <w:left w:w="100" w:type="dxa"/>
              <w:bottom w:w="100" w:type="dxa"/>
              <w:right w:w="100" w:type="dxa"/>
            </w:tcMar>
          </w:tcPr>
          <w:p w14:paraId="454EBCE7" w14:textId="77777777" w:rsidR="004279B9" w:rsidRPr="002E69A9" w:rsidRDefault="004279B9" w:rsidP="00E02994">
            <w:pPr>
              <w:widowControl w:val="0"/>
              <w:rPr>
                <w:szCs w:val="24"/>
              </w:rPr>
            </w:pPr>
            <w:r w:rsidRPr="002E69A9">
              <w:rPr>
                <w:szCs w:val="24"/>
              </w:rPr>
              <w:t>Milestone 2</w:t>
            </w:r>
          </w:p>
        </w:tc>
        <w:tc>
          <w:tcPr>
            <w:tcW w:w="7170" w:type="dxa"/>
            <w:shd w:val="clear" w:color="auto" w:fill="auto"/>
            <w:tcMar>
              <w:top w:w="100" w:type="dxa"/>
              <w:left w:w="100" w:type="dxa"/>
              <w:bottom w:w="100" w:type="dxa"/>
              <w:right w:w="100" w:type="dxa"/>
            </w:tcMar>
          </w:tcPr>
          <w:p w14:paraId="78B1D690" w14:textId="77777777" w:rsidR="004279B9" w:rsidRPr="002E69A9" w:rsidRDefault="004279B9" w:rsidP="001A37B1">
            <w:pPr>
              <w:numPr>
                <w:ilvl w:val="0"/>
                <w:numId w:val="4"/>
              </w:numPr>
              <w:rPr>
                <w:szCs w:val="24"/>
              </w:rPr>
            </w:pPr>
            <w:r w:rsidRPr="002E69A9">
              <w:rPr>
                <w:szCs w:val="24"/>
              </w:rPr>
              <w:t>Software Requirements Specification (SRS) (Project Design)</w:t>
            </w:r>
          </w:p>
        </w:tc>
      </w:tr>
      <w:tr w:rsidR="004279B9" w:rsidRPr="002E69A9" w14:paraId="2671C197" w14:textId="77777777" w:rsidTr="00E02994">
        <w:tc>
          <w:tcPr>
            <w:tcW w:w="2190" w:type="dxa"/>
            <w:shd w:val="clear" w:color="auto" w:fill="auto"/>
            <w:tcMar>
              <w:top w:w="100" w:type="dxa"/>
              <w:left w:w="100" w:type="dxa"/>
              <w:bottom w:w="100" w:type="dxa"/>
              <w:right w:w="100" w:type="dxa"/>
            </w:tcMar>
          </w:tcPr>
          <w:p w14:paraId="4DB54CD3" w14:textId="77777777" w:rsidR="004279B9" w:rsidRPr="002E69A9" w:rsidRDefault="004279B9" w:rsidP="00E02994">
            <w:pPr>
              <w:widowControl w:val="0"/>
              <w:rPr>
                <w:szCs w:val="24"/>
              </w:rPr>
            </w:pPr>
            <w:r w:rsidRPr="002E69A9">
              <w:rPr>
                <w:szCs w:val="24"/>
              </w:rPr>
              <w:t>Milestone 3</w:t>
            </w:r>
          </w:p>
        </w:tc>
        <w:tc>
          <w:tcPr>
            <w:tcW w:w="7170" w:type="dxa"/>
            <w:shd w:val="clear" w:color="auto" w:fill="auto"/>
            <w:tcMar>
              <w:top w:w="100" w:type="dxa"/>
              <w:left w:w="100" w:type="dxa"/>
              <w:bottom w:w="100" w:type="dxa"/>
              <w:right w:w="100" w:type="dxa"/>
            </w:tcMar>
          </w:tcPr>
          <w:p w14:paraId="3F512128" w14:textId="77777777" w:rsidR="004279B9" w:rsidRPr="002E69A9" w:rsidRDefault="004279B9" w:rsidP="001A37B1">
            <w:pPr>
              <w:widowControl w:val="0"/>
              <w:numPr>
                <w:ilvl w:val="0"/>
                <w:numId w:val="2"/>
              </w:numPr>
              <w:rPr>
                <w:szCs w:val="24"/>
              </w:rPr>
            </w:pPr>
            <w:r w:rsidRPr="002E69A9">
              <w:rPr>
                <w:szCs w:val="24"/>
              </w:rPr>
              <w:t>Software Test Plan (STP)</w:t>
            </w:r>
          </w:p>
        </w:tc>
      </w:tr>
      <w:tr w:rsidR="004279B9" w:rsidRPr="002E69A9" w14:paraId="3DA180B6" w14:textId="77777777" w:rsidTr="00E02994">
        <w:tc>
          <w:tcPr>
            <w:tcW w:w="2190" w:type="dxa"/>
            <w:shd w:val="clear" w:color="auto" w:fill="auto"/>
            <w:tcMar>
              <w:top w:w="100" w:type="dxa"/>
              <w:left w:w="100" w:type="dxa"/>
              <w:bottom w:w="100" w:type="dxa"/>
              <w:right w:w="100" w:type="dxa"/>
            </w:tcMar>
          </w:tcPr>
          <w:p w14:paraId="751C9153" w14:textId="77777777" w:rsidR="004279B9" w:rsidRPr="002E69A9" w:rsidRDefault="004279B9" w:rsidP="00E02994">
            <w:pPr>
              <w:widowControl w:val="0"/>
              <w:pBdr>
                <w:top w:val="nil"/>
                <w:left w:val="nil"/>
                <w:bottom w:val="nil"/>
                <w:right w:val="nil"/>
                <w:between w:val="nil"/>
              </w:pBdr>
              <w:rPr>
                <w:szCs w:val="24"/>
              </w:rPr>
            </w:pPr>
            <w:r w:rsidRPr="002E69A9">
              <w:rPr>
                <w:szCs w:val="24"/>
              </w:rPr>
              <w:t>Milestone 4</w:t>
            </w:r>
          </w:p>
        </w:tc>
        <w:tc>
          <w:tcPr>
            <w:tcW w:w="7170" w:type="dxa"/>
            <w:shd w:val="clear" w:color="auto" w:fill="auto"/>
            <w:tcMar>
              <w:top w:w="100" w:type="dxa"/>
              <w:left w:w="100" w:type="dxa"/>
              <w:bottom w:w="100" w:type="dxa"/>
              <w:right w:w="100" w:type="dxa"/>
            </w:tcMar>
          </w:tcPr>
          <w:p w14:paraId="64000454" w14:textId="77777777" w:rsidR="004279B9" w:rsidRPr="002E69A9" w:rsidRDefault="004279B9" w:rsidP="001A37B1">
            <w:pPr>
              <w:widowControl w:val="0"/>
              <w:numPr>
                <w:ilvl w:val="0"/>
                <w:numId w:val="5"/>
              </w:numPr>
              <w:pBdr>
                <w:top w:val="nil"/>
                <w:left w:val="nil"/>
                <w:bottom w:val="nil"/>
                <w:right w:val="nil"/>
                <w:between w:val="nil"/>
              </w:pBdr>
              <w:rPr>
                <w:szCs w:val="24"/>
              </w:rPr>
            </w:pPr>
            <w:r w:rsidRPr="002E69A9">
              <w:rPr>
                <w:szCs w:val="24"/>
              </w:rPr>
              <w:t>Final application source code</w:t>
            </w:r>
          </w:p>
          <w:p w14:paraId="6FB2E8FF" w14:textId="77777777" w:rsidR="004279B9" w:rsidRPr="002E69A9" w:rsidRDefault="004279B9" w:rsidP="001A37B1">
            <w:pPr>
              <w:widowControl w:val="0"/>
              <w:numPr>
                <w:ilvl w:val="0"/>
                <w:numId w:val="5"/>
              </w:numPr>
              <w:pBdr>
                <w:top w:val="nil"/>
                <w:left w:val="nil"/>
                <w:bottom w:val="nil"/>
                <w:right w:val="nil"/>
                <w:between w:val="nil"/>
              </w:pBdr>
              <w:rPr>
                <w:szCs w:val="24"/>
              </w:rPr>
            </w:pPr>
            <w:r w:rsidRPr="002E69A9">
              <w:rPr>
                <w:szCs w:val="24"/>
              </w:rPr>
              <w:t>Interface Design Documentation (Tutorial)</w:t>
            </w:r>
          </w:p>
        </w:tc>
      </w:tr>
    </w:tbl>
    <w:p w14:paraId="77D3AC8B" w14:textId="77777777" w:rsidR="004279B9" w:rsidRPr="00235FAC" w:rsidRDefault="00235FAC" w:rsidP="00235FAC">
      <w:pPr>
        <w:jc w:val="center"/>
        <w:rPr>
          <w:i/>
          <w:sz w:val="18"/>
          <w:szCs w:val="18"/>
        </w:rPr>
      </w:pPr>
      <w:r w:rsidRPr="00235FAC">
        <w:rPr>
          <w:i/>
          <w:sz w:val="18"/>
          <w:szCs w:val="18"/>
        </w:rPr>
        <w:t xml:space="preserve">Table </w:t>
      </w:r>
      <w:r w:rsidRPr="00235FAC">
        <w:rPr>
          <w:i/>
          <w:sz w:val="18"/>
          <w:szCs w:val="18"/>
        </w:rPr>
        <w:fldChar w:fldCharType="begin"/>
      </w:r>
      <w:r w:rsidRPr="00235FAC">
        <w:rPr>
          <w:i/>
          <w:sz w:val="18"/>
          <w:szCs w:val="18"/>
        </w:rPr>
        <w:instrText xml:space="preserve"> SEQ Table \* ARABIC </w:instrText>
      </w:r>
      <w:r w:rsidRPr="00235FAC">
        <w:rPr>
          <w:i/>
          <w:sz w:val="18"/>
          <w:szCs w:val="18"/>
        </w:rPr>
        <w:fldChar w:fldCharType="separate"/>
      </w:r>
      <w:r w:rsidRPr="00235FAC">
        <w:rPr>
          <w:i/>
          <w:noProof/>
          <w:sz w:val="18"/>
          <w:szCs w:val="18"/>
        </w:rPr>
        <w:t>1</w:t>
      </w:r>
      <w:r w:rsidRPr="00235FAC">
        <w:rPr>
          <w:i/>
          <w:noProof/>
          <w:sz w:val="18"/>
          <w:szCs w:val="18"/>
        </w:rPr>
        <w:fldChar w:fldCharType="end"/>
      </w:r>
      <w:r w:rsidRPr="00235FAC">
        <w:rPr>
          <w:i/>
          <w:sz w:val="18"/>
          <w:szCs w:val="18"/>
        </w:rPr>
        <w:t xml:space="preserve"> – Project Deliverables</w:t>
      </w:r>
    </w:p>
    <w:p w14:paraId="0E8F35F4" w14:textId="77777777" w:rsidR="00235FAC" w:rsidRDefault="00235FAC" w:rsidP="007A3D48">
      <w:pPr>
        <w:pStyle w:val="Heading2"/>
        <w:numPr>
          <w:ilvl w:val="0"/>
          <w:numId w:val="0"/>
        </w:numPr>
        <w:ind w:left="450" w:hanging="360"/>
      </w:pPr>
    </w:p>
    <w:p w14:paraId="27158305" w14:textId="77777777" w:rsidR="004279B9" w:rsidRPr="004279B9" w:rsidRDefault="00AE05A4" w:rsidP="001A37B1">
      <w:pPr>
        <w:pStyle w:val="Heading2"/>
        <w:numPr>
          <w:ilvl w:val="1"/>
          <w:numId w:val="19"/>
        </w:numPr>
        <w:ind w:hanging="450"/>
      </w:pPr>
      <w:r>
        <w:lastRenderedPageBreak/>
        <w:t xml:space="preserve"> </w:t>
      </w:r>
      <w:bookmarkStart w:id="6" w:name="_Toc33359824"/>
      <w:r w:rsidR="004279B9" w:rsidRPr="004279B9">
        <w:t>Project Schedule</w:t>
      </w:r>
      <w:bookmarkEnd w:id="6"/>
    </w:p>
    <w:p w14:paraId="7F502530" w14:textId="77777777" w:rsidR="00AE05A4" w:rsidRDefault="004279B9" w:rsidP="00AE05A4">
      <w:r>
        <w:t>The UMGC City Web-Based Map Interface project schedule is broken into four maj</w:t>
      </w:r>
      <w:r w:rsidR="00AE05A4">
        <w:t xml:space="preserve">or milestones.  See </w:t>
      </w:r>
      <w:r w:rsidR="00D16ABE" w:rsidRPr="005E3AAF">
        <w:rPr>
          <w:b/>
        </w:rPr>
        <w:fldChar w:fldCharType="begin"/>
      </w:r>
      <w:r w:rsidR="00D16ABE" w:rsidRPr="005E3AAF">
        <w:rPr>
          <w:b/>
        </w:rPr>
        <w:instrText xml:space="preserve"> REF _Ref33182746 \h </w:instrText>
      </w:r>
      <w:r w:rsidR="005E3AAF">
        <w:rPr>
          <w:b/>
        </w:rPr>
        <w:instrText xml:space="preserve"> \* MERGEFORMAT </w:instrText>
      </w:r>
      <w:r w:rsidR="00D16ABE" w:rsidRPr="005E3AAF">
        <w:rPr>
          <w:b/>
        </w:rPr>
      </w:r>
      <w:r w:rsidR="00D16ABE" w:rsidRPr="005E3AAF">
        <w:rPr>
          <w:b/>
        </w:rPr>
        <w:fldChar w:fldCharType="separate"/>
      </w:r>
      <w:r w:rsidR="00D16ABE" w:rsidRPr="005E3AAF">
        <w:rPr>
          <w:b/>
        </w:rPr>
        <w:t>APPENDIX A - UMGC CITY TEAM 1 PROJECT SCHEDULE</w:t>
      </w:r>
      <w:r w:rsidR="00D16ABE" w:rsidRPr="005E3AAF">
        <w:rPr>
          <w:b/>
        </w:rPr>
        <w:fldChar w:fldCharType="end"/>
      </w:r>
      <w:r w:rsidR="00D16ABE">
        <w:t xml:space="preserve"> </w:t>
      </w:r>
      <w:r>
        <w:t xml:space="preserve">for the approved project schedule.  A </w:t>
      </w:r>
      <w:commentRangeStart w:id="7"/>
      <w:r>
        <w:t xml:space="preserve">Gantt chart </w:t>
      </w:r>
      <w:commentRangeEnd w:id="7"/>
      <w:r w:rsidR="008E654C">
        <w:rPr>
          <w:rStyle w:val="CommentReference"/>
        </w:rPr>
        <w:commentReference w:id="7"/>
      </w:r>
      <w:r>
        <w:t xml:space="preserve">for each milestone is presented </w:t>
      </w:r>
      <w:r w:rsidR="00AE05A4">
        <w:t xml:space="preserve">in the following four </w:t>
      </w:r>
      <w:r w:rsidR="008632ED">
        <w:t>sub-</w:t>
      </w:r>
      <w:r w:rsidR="00AE05A4">
        <w:t>sections.</w:t>
      </w:r>
    </w:p>
    <w:p w14:paraId="40AFA27E" w14:textId="77777777" w:rsidR="004279B9" w:rsidRPr="006030E1" w:rsidRDefault="004279B9" w:rsidP="00D16ABE">
      <w:pPr>
        <w:pStyle w:val="Heading3"/>
        <w:ind w:hanging="900"/>
        <w:rPr>
          <w:rStyle w:val="Heading3Char"/>
          <w:b/>
        </w:rPr>
      </w:pPr>
      <w:commentRangeStart w:id="8"/>
      <w:r w:rsidRPr="006030E1">
        <w:rPr>
          <w:rStyle w:val="Heading3Char"/>
          <w:b/>
        </w:rPr>
        <w:t>Milestone 1</w:t>
      </w:r>
      <w:commentRangeEnd w:id="8"/>
      <w:r w:rsidR="008E654C">
        <w:rPr>
          <w:rStyle w:val="CommentReference"/>
          <w:b w:val="0"/>
        </w:rPr>
        <w:commentReference w:id="8"/>
      </w:r>
    </w:p>
    <w:p w14:paraId="2CF97F96" w14:textId="77777777" w:rsidR="004279B9" w:rsidRDefault="004279B9" w:rsidP="004279B9">
      <w:r>
        <w:t xml:space="preserve"> </w:t>
      </w:r>
      <w:r w:rsidR="00AE05A4" w:rsidRPr="002E69A9">
        <w:rPr>
          <w:noProof/>
        </w:rPr>
        <w:drawing>
          <wp:inline distT="0" distB="0" distL="0" distR="0" wp14:anchorId="04923AA2" wp14:editId="78DFFD30">
            <wp:extent cx="5715000" cy="1485431"/>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65" t="23464" r="45062" b="52706"/>
                    <a:stretch/>
                  </pic:blipFill>
                  <pic:spPr bwMode="auto">
                    <a:xfrm>
                      <a:off x="0" y="0"/>
                      <a:ext cx="5715000" cy="1485431"/>
                    </a:xfrm>
                    <a:prstGeom prst="rect">
                      <a:avLst/>
                    </a:prstGeom>
                    <a:ln>
                      <a:noFill/>
                    </a:ln>
                    <a:extLst>
                      <a:ext uri="{53640926-AAD7-44D8-BBD7-CCE9431645EC}">
                        <a14:shadowObscured xmlns:a14="http://schemas.microsoft.com/office/drawing/2010/main"/>
                      </a:ext>
                    </a:extLst>
                  </pic:spPr>
                </pic:pic>
              </a:graphicData>
            </a:graphic>
          </wp:inline>
        </w:drawing>
      </w:r>
    </w:p>
    <w:p w14:paraId="7AA05FBA" w14:textId="77777777" w:rsidR="004279B9" w:rsidRDefault="004279B9" w:rsidP="001A37B1">
      <w:pPr>
        <w:pStyle w:val="Heading3"/>
        <w:numPr>
          <w:ilvl w:val="2"/>
          <w:numId w:val="20"/>
        </w:numPr>
      </w:pPr>
      <w:r>
        <w:t>Milestone 2</w:t>
      </w:r>
    </w:p>
    <w:p w14:paraId="75855249" w14:textId="77777777" w:rsidR="004279B9" w:rsidRDefault="004279B9" w:rsidP="004279B9">
      <w:r>
        <w:t xml:space="preserve"> </w:t>
      </w:r>
      <w:r w:rsidR="00AE05A4" w:rsidRPr="002E69A9">
        <w:rPr>
          <w:noProof/>
        </w:rPr>
        <w:drawing>
          <wp:inline distT="0" distB="0" distL="0" distR="0" wp14:anchorId="44011E50" wp14:editId="79F4B0E9">
            <wp:extent cx="5714471" cy="142875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648" t="23647" r="46153" b="54485"/>
                    <a:stretch/>
                  </pic:blipFill>
                  <pic:spPr bwMode="auto">
                    <a:xfrm>
                      <a:off x="0" y="0"/>
                      <a:ext cx="5715000" cy="1428882"/>
                    </a:xfrm>
                    <a:prstGeom prst="rect">
                      <a:avLst/>
                    </a:prstGeom>
                    <a:ln>
                      <a:noFill/>
                    </a:ln>
                    <a:extLst>
                      <a:ext uri="{53640926-AAD7-44D8-BBD7-CCE9431645EC}">
                        <a14:shadowObscured xmlns:a14="http://schemas.microsoft.com/office/drawing/2010/main"/>
                      </a:ext>
                    </a:extLst>
                  </pic:spPr>
                </pic:pic>
              </a:graphicData>
            </a:graphic>
          </wp:inline>
        </w:drawing>
      </w:r>
    </w:p>
    <w:p w14:paraId="16B2B422" w14:textId="77777777" w:rsidR="004279B9" w:rsidRDefault="004279B9" w:rsidP="001A37B1">
      <w:pPr>
        <w:pStyle w:val="Heading3"/>
        <w:numPr>
          <w:ilvl w:val="2"/>
          <w:numId w:val="20"/>
        </w:numPr>
      </w:pPr>
      <w:r>
        <w:t>Milestone 3</w:t>
      </w:r>
    </w:p>
    <w:p w14:paraId="60B52855" w14:textId="77777777" w:rsidR="004279B9" w:rsidRDefault="004279B9" w:rsidP="004279B9">
      <w:r>
        <w:t xml:space="preserve"> </w:t>
      </w:r>
      <w:r w:rsidR="00AE05A4" w:rsidRPr="002E69A9">
        <w:rPr>
          <w:noProof/>
        </w:rPr>
        <w:drawing>
          <wp:inline distT="0" distB="0" distL="0" distR="0" wp14:anchorId="3B33D048" wp14:editId="4DCA3AE3">
            <wp:extent cx="5715000" cy="968644"/>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128" t="23077" r="47596" b="62678"/>
                    <a:stretch/>
                  </pic:blipFill>
                  <pic:spPr bwMode="auto">
                    <a:xfrm>
                      <a:off x="0" y="0"/>
                      <a:ext cx="5715000" cy="968644"/>
                    </a:xfrm>
                    <a:prstGeom prst="rect">
                      <a:avLst/>
                    </a:prstGeom>
                    <a:ln>
                      <a:noFill/>
                    </a:ln>
                    <a:extLst>
                      <a:ext uri="{53640926-AAD7-44D8-BBD7-CCE9431645EC}">
                        <a14:shadowObscured xmlns:a14="http://schemas.microsoft.com/office/drawing/2010/main"/>
                      </a:ext>
                    </a:extLst>
                  </pic:spPr>
                </pic:pic>
              </a:graphicData>
            </a:graphic>
          </wp:inline>
        </w:drawing>
      </w:r>
    </w:p>
    <w:p w14:paraId="20D9369F" w14:textId="77777777" w:rsidR="004279B9" w:rsidRDefault="004279B9" w:rsidP="001A37B1">
      <w:pPr>
        <w:pStyle w:val="Heading3"/>
        <w:keepNext/>
        <w:numPr>
          <w:ilvl w:val="2"/>
          <w:numId w:val="20"/>
        </w:numPr>
      </w:pPr>
      <w:r>
        <w:lastRenderedPageBreak/>
        <w:t>Milestone 4</w:t>
      </w:r>
    </w:p>
    <w:p w14:paraId="48114143" w14:textId="77777777" w:rsidR="00D16ABE" w:rsidRDefault="004279B9" w:rsidP="00D16ABE">
      <w:r>
        <w:t xml:space="preserve"> </w:t>
      </w:r>
      <w:r w:rsidR="00AE05A4" w:rsidRPr="002E69A9">
        <w:rPr>
          <w:noProof/>
        </w:rPr>
        <w:drawing>
          <wp:inline distT="0" distB="0" distL="0" distR="0" wp14:anchorId="62420369" wp14:editId="1989B108">
            <wp:extent cx="5715000" cy="105623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968" t="23647" r="46474" b="60399"/>
                    <a:stretch/>
                  </pic:blipFill>
                  <pic:spPr bwMode="auto">
                    <a:xfrm>
                      <a:off x="0" y="0"/>
                      <a:ext cx="5715000" cy="1056238"/>
                    </a:xfrm>
                    <a:prstGeom prst="rect">
                      <a:avLst/>
                    </a:prstGeom>
                    <a:ln>
                      <a:noFill/>
                    </a:ln>
                    <a:extLst>
                      <a:ext uri="{53640926-AAD7-44D8-BBD7-CCE9431645EC}">
                        <a14:shadowObscured xmlns:a14="http://schemas.microsoft.com/office/drawing/2010/main"/>
                      </a:ext>
                    </a:extLst>
                  </pic:spPr>
                </pic:pic>
              </a:graphicData>
            </a:graphic>
          </wp:inline>
        </w:drawing>
      </w:r>
    </w:p>
    <w:p w14:paraId="59017677" w14:textId="77777777" w:rsidR="004279B9" w:rsidRDefault="00D16ABE" w:rsidP="00D16ABE">
      <w:pPr>
        <w:pStyle w:val="Heading2"/>
        <w:numPr>
          <w:ilvl w:val="0"/>
          <w:numId w:val="0"/>
        </w:numPr>
      </w:pPr>
      <w:bookmarkStart w:id="9" w:name="_Toc33359825"/>
      <w:r>
        <w:t xml:space="preserve">1.5. </w:t>
      </w:r>
      <w:r w:rsidR="004279B9">
        <w:t>References (Applicable to Project Plan)</w:t>
      </w:r>
      <w:bookmarkEnd w:id="9"/>
      <w:r w:rsidR="004279B9">
        <w:t xml:space="preserve"> </w:t>
      </w:r>
    </w:p>
    <w:p w14:paraId="282A85E1" w14:textId="77777777" w:rsidR="006B5EBF" w:rsidRDefault="00AE05A4" w:rsidP="006B5EBF">
      <w:pPr>
        <w:ind w:left="720" w:hanging="360"/>
      </w:pPr>
      <w:r>
        <w:t xml:space="preserve">● </w:t>
      </w:r>
      <w:r w:rsidR="006B5EBF">
        <w:tab/>
      </w:r>
      <w:r>
        <w:t>IEEE</w:t>
      </w:r>
      <w:r w:rsidR="004279B9">
        <w:t xml:space="preserve"> Standard for Software Project Management Plans.  IEEE Std 1058.1-1987, 31 Aug. </w:t>
      </w:r>
      <w:r w:rsidR="006B5EBF">
        <w:t xml:space="preserve">1988. Accessed via </w:t>
      </w:r>
      <w:r w:rsidR="004279B9">
        <w:t>https://cours.etsmtl.ca/log792/private/restreint/IEEE_1058_Project_</w:t>
      </w:r>
    </w:p>
    <w:p w14:paraId="025EC9A1" w14:textId="77777777" w:rsidR="004279B9" w:rsidRDefault="004279B9" w:rsidP="006B5EBF">
      <w:pPr>
        <w:ind w:left="720"/>
      </w:pPr>
      <w:r>
        <w:t>Management_Plan.pdf</w:t>
      </w:r>
    </w:p>
    <w:p w14:paraId="0969E482" w14:textId="77777777" w:rsidR="004279B9" w:rsidRDefault="00AE05A4" w:rsidP="006B5EBF">
      <w:pPr>
        <w:ind w:left="720" w:hanging="360"/>
      </w:pPr>
      <w:r>
        <w:t xml:space="preserve">● </w:t>
      </w:r>
      <w:r w:rsidR="006B5EBF">
        <w:tab/>
      </w:r>
      <w:r>
        <w:t>https</w:t>
      </w:r>
      <w:r w:rsidR="004279B9">
        <w:t xml:space="preserve">://learn.umuc.edu/d2l/le/content/444089/viewContent/16973490/View (Assignment </w:t>
      </w:r>
      <w:r w:rsidR="00177144">
        <w:t>D</w:t>
      </w:r>
      <w:r w:rsidR="004279B9">
        <w:t>escription)</w:t>
      </w:r>
    </w:p>
    <w:p w14:paraId="3E6FF97D" w14:textId="77777777" w:rsidR="004279B9" w:rsidRDefault="00AE05A4" w:rsidP="006B5EBF">
      <w:pPr>
        <w:ind w:left="720" w:hanging="360"/>
      </w:pPr>
      <w:r>
        <w:t xml:space="preserve">● </w:t>
      </w:r>
      <w:r w:rsidR="006B5EBF">
        <w:tab/>
      </w:r>
      <w:r>
        <w:t>“</w:t>
      </w:r>
      <w:r w:rsidR="004279B9">
        <w:t>Risk Mitigation Planning, Implementation, and Progress Monitoring.” The MITRE Corporation, 10 Apr. 2015, www.mitre.org/publications/systems-engineering-guide/acquisition-systems-engineering/risk-management/risk-mitigation-planning-implementation-and-progress-monitoring.</w:t>
      </w:r>
    </w:p>
    <w:p w14:paraId="68C30BF6" w14:textId="77777777" w:rsidR="009A3854" w:rsidRDefault="009A3854" w:rsidP="004279B9">
      <w:pPr>
        <w:sectPr w:rsidR="009A3854" w:rsidSect="00657A1F">
          <w:footerReference w:type="default" r:id="rId20"/>
          <w:footerReference w:type="first" r:id="rId21"/>
          <w:pgSz w:w="12240" w:h="15840"/>
          <w:pgMar w:top="1440" w:right="1440" w:bottom="1440" w:left="1440" w:header="720" w:footer="720" w:gutter="0"/>
          <w:pgNumType w:start="1"/>
          <w:cols w:space="720"/>
          <w:titlePg/>
          <w:docGrid w:linePitch="360"/>
        </w:sectPr>
      </w:pPr>
    </w:p>
    <w:p w14:paraId="1DAECBF0" w14:textId="77777777" w:rsidR="0021474D" w:rsidRDefault="0021474D" w:rsidP="001A37B1">
      <w:pPr>
        <w:pStyle w:val="Heading2"/>
        <w:numPr>
          <w:ilvl w:val="1"/>
          <w:numId w:val="10"/>
        </w:numPr>
      </w:pPr>
      <w:bookmarkStart w:id="10" w:name="_Toc33359826"/>
      <w:r>
        <w:t>Definitions</w:t>
      </w:r>
      <w:bookmarkEnd w:id="10"/>
    </w:p>
    <w:p w14:paraId="55D27B6C" w14:textId="77777777" w:rsidR="004279B9" w:rsidRDefault="004279B9" w:rsidP="009A3854">
      <w:pPr>
        <w:jc w:val="right"/>
      </w:pPr>
      <w:r>
        <w:t>CI/CD</w:t>
      </w:r>
    </w:p>
    <w:p w14:paraId="06D5B1C9" w14:textId="77777777" w:rsidR="004279B9" w:rsidRDefault="004279B9" w:rsidP="009A3854">
      <w:pPr>
        <w:jc w:val="right"/>
      </w:pPr>
      <w:r>
        <w:t>CSS</w:t>
      </w:r>
    </w:p>
    <w:p w14:paraId="4F120D70" w14:textId="77777777" w:rsidR="009A3854" w:rsidRDefault="004919B9" w:rsidP="009A3854">
      <w:pPr>
        <w:jc w:val="right"/>
      </w:pPr>
      <w:r>
        <w:t>Dev</w:t>
      </w:r>
      <w:r w:rsidR="004279B9">
        <w:t>Ops</w:t>
      </w:r>
    </w:p>
    <w:p w14:paraId="029A5BFB" w14:textId="77777777" w:rsidR="004279B9" w:rsidRDefault="004279B9" w:rsidP="009A3854">
      <w:pPr>
        <w:jc w:val="right"/>
      </w:pPr>
      <w:r>
        <w:t>HTML</w:t>
      </w:r>
    </w:p>
    <w:p w14:paraId="76C75AF0" w14:textId="77777777" w:rsidR="009A3854" w:rsidRDefault="009A3854" w:rsidP="009A3854">
      <w:pPr>
        <w:jc w:val="right"/>
      </w:pPr>
      <w:r>
        <w:t>PM</w:t>
      </w:r>
    </w:p>
    <w:p w14:paraId="58F89037" w14:textId="77777777" w:rsidR="009A3854" w:rsidRDefault="009A3854" w:rsidP="009A3854">
      <w:pPr>
        <w:jc w:val="right"/>
      </w:pPr>
      <w:r>
        <w:t>RACI Matrix</w:t>
      </w:r>
    </w:p>
    <w:p w14:paraId="52C17575" w14:textId="77777777" w:rsidR="009A3854" w:rsidRDefault="009A3854" w:rsidP="009A3854">
      <w:pPr>
        <w:jc w:val="right"/>
      </w:pPr>
      <w:r>
        <w:t>SRS</w:t>
      </w:r>
    </w:p>
    <w:p w14:paraId="62C3DD6C" w14:textId="77777777" w:rsidR="009A3854" w:rsidRDefault="009A3854" w:rsidP="009A3854">
      <w:pPr>
        <w:jc w:val="right"/>
      </w:pPr>
      <w:r>
        <w:t>STP</w:t>
      </w:r>
    </w:p>
    <w:p w14:paraId="0F1262DC" w14:textId="77777777" w:rsidR="0021474D" w:rsidRDefault="0021474D" w:rsidP="004279B9"/>
    <w:p w14:paraId="4F67579B" w14:textId="77777777" w:rsidR="009A3854" w:rsidRDefault="009A3854" w:rsidP="004279B9">
      <w:r>
        <w:t xml:space="preserve">Continuous Integration/Continuous Delivery </w:t>
      </w:r>
    </w:p>
    <w:p w14:paraId="4A98AC4D" w14:textId="77777777" w:rsidR="009A3854" w:rsidRDefault="009A3854" w:rsidP="004279B9">
      <w:r>
        <w:t>Cascading Style Sheet</w:t>
      </w:r>
    </w:p>
    <w:p w14:paraId="5E16DB64" w14:textId="77777777" w:rsidR="009A3854" w:rsidRDefault="009A3854" w:rsidP="009A3854">
      <w:r>
        <w:t>Development Operations</w:t>
      </w:r>
    </w:p>
    <w:p w14:paraId="2DEB67DE" w14:textId="77777777" w:rsidR="009A3854" w:rsidRDefault="009A3854" w:rsidP="004279B9">
      <w:r>
        <w:t>Hypertext Markup Language</w:t>
      </w:r>
    </w:p>
    <w:p w14:paraId="3AFC6FA3" w14:textId="77777777" w:rsidR="004279B9" w:rsidRDefault="004279B9" w:rsidP="004279B9">
      <w:r>
        <w:t>Project Manager</w:t>
      </w:r>
    </w:p>
    <w:p w14:paraId="01539EB4" w14:textId="77777777" w:rsidR="004279B9" w:rsidRDefault="009A3854" w:rsidP="004279B9">
      <w:r>
        <w:t xml:space="preserve"> </w:t>
      </w:r>
      <w:r w:rsidR="004279B9">
        <w:t>(Responsible, Accountable, Consulted, Informed) Chart</w:t>
      </w:r>
    </w:p>
    <w:p w14:paraId="7FFC14BC" w14:textId="77777777" w:rsidR="009A3854" w:rsidRDefault="009A3854" w:rsidP="004279B9">
      <w:r>
        <w:t>Software Requirements Specification</w:t>
      </w:r>
    </w:p>
    <w:p w14:paraId="04B47D18" w14:textId="77777777" w:rsidR="009A3854" w:rsidRDefault="009A3854" w:rsidP="004279B9">
      <w:r>
        <w:t>Software Test Plan</w:t>
      </w:r>
    </w:p>
    <w:p w14:paraId="1B2FA610" w14:textId="77777777" w:rsidR="009A3854" w:rsidRDefault="009A3854" w:rsidP="009A3854">
      <w:pPr>
        <w:jc w:val="right"/>
      </w:pPr>
      <w:r>
        <w:lastRenderedPageBreak/>
        <w:t>UMGC</w:t>
      </w:r>
    </w:p>
    <w:p w14:paraId="0E026AF7" w14:textId="77777777" w:rsidR="009A3854" w:rsidRDefault="009A3854" w:rsidP="009A3854">
      <w:pPr>
        <w:jc w:val="right"/>
      </w:pPr>
      <w:r>
        <w:t>UML</w:t>
      </w:r>
    </w:p>
    <w:p w14:paraId="0DCE2D39" w14:textId="77777777" w:rsidR="009A3854" w:rsidRDefault="009A3854" w:rsidP="009A3854">
      <w:pPr>
        <w:jc w:val="right"/>
      </w:pPr>
      <w:r>
        <w:t xml:space="preserve">WBS </w:t>
      </w:r>
    </w:p>
    <w:p w14:paraId="39A98C9E" w14:textId="77777777" w:rsidR="009A3854" w:rsidRDefault="009A3854" w:rsidP="009A3854">
      <w:r>
        <w:t>University of Maryland Global Campus</w:t>
      </w:r>
    </w:p>
    <w:p w14:paraId="388469FB" w14:textId="77777777" w:rsidR="004279B9" w:rsidRPr="009A3854" w:rsidRDefault="009A3854" w:rsidP="004279B9">
      <w:pPr>
        <w:rPr>
          <w:b/>
        </w:rPr>
      </w:pPr>
      <w:r>
        <w:t>Unified Modeling Language</w:t>
      </w:r>
    </w:p>
    <w:p w14:paraId="4AE2A131" w14:textId="77777777" w:rsidR="009A3854" w:rsidRDefault="009A3854" w:rsidP="004279B9">
      <w:pPr>
        <w:sectPr w:rsidR="009A3854" w:rsidSect="008521A5">
          <w:footerReference w:type="default" r:id="rId22"/>
          <w:type w:val="continuous"/>
          <w:pgSz w:w="12240" w:h="15840"/>
          <w:pgMar w:top="1440" w:right="1440" w:bottom="1440" w:left="1440" w:header="720" w:footer="720" w:gutter="0"/>
          <w:pgNumType w:start="4"/>
          <w:cols w:num="2" w:space="720" w:equalWidth="0">
            <w:col w:w="2880" w:space="720"/>
            <w:col w:w="5760"/>
          </w:cols>
          <w:titlePg/>
          <w:docGrid w:linePitch="360"/>
        </w:sectPr>
      </w:pPr>
      <w:r>
        <w:t>Work Breakdown Structure</w:t>
      </w:r>
    </w:p>
    <w:p w14:paraId="734EBAED" w14:textId="77777777" w:rsidR="004279B9" w:rsidRDefault="004279B9" w:rsidP="009A3854">
      <w:pPr>
        <w:pStyle w:val="Heading1"/>
      </w:pPr>
      <w:bookmarkStart w:id="11" w:name="_Toc33359827"/>
      <w:r>
        <w:t>Project Organization</w:t>
      </w:r>
      <w:bookmarkEnd w:id="11"/>
    </w:p>
    <w:p w14:paraId="2E66060B" w14:textId="77777777" w:rsidR="004279B9" w:rsidRDefault="004279B9" w:rsidP="004279B9">
      <w:r>
        <w:t>The organization of the UMGC City project is composed of two separate entities: a government client (the city of Pasadena represented by Israel Del Toro) and a private contractor (UMGC City Team 1).  The roles of the entities are divided among external and internal personnel necessary to complete the project.  This organizational paradigm mirrors a typical project management solution present in the real world.  The external and internal structures are further described in the sections that follow.</w:t>
      </w:r>
    </w:p>
    <w:p w14:paraId="1B0295DC" w14:textId="77777777" w:rsidR="009A3854" w:rsidRDefault="009A3854" w:rsidP="009A3854">
      <w:pPr>
        <w:keepNext/>
        <w:jc w:val="center"/>
      </w:pPr>
      <w:r w:rsidRPr="002E69A9">
        <w:rPr>
          <w:noProof/>
        </w:rPr>
        <w:drawing>
          <wp:inline distT="114300" distB="114300" distL="114300" distR="114300" wp14:anchorId="52594A3C" wp14:editId="4681C0D4">
            <wp:extent cx="5057775" cy="2452688"/>
            <wp:effectExtent l="0" t="0" r="0" b="0"/>
            <wp:docPr id="4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l="22221" t="9319" r="24521" b="44465"/>
                    <a:stretch>
                      <a:fillRect/>
                    </a:stretch>
                  </pic:blipFill>
                  <pic:spPr>
                    <a:xfrm>
                      <a:off x="0" y="0"/>
                      <a:ext cx="5057775" cy="2452688"/>
                    </a:xfrm>
                    <a:prstGeom prst="rect">
                      <a:avLst/>
                    </a:prstGeom>
                    <a:ln/>
                  </pic:spPr>
                </pic:pic>
              </a:graphicData>
            </a:graphic>
          </wp:inline>
        </w:drawing>
      </w:r>
    </w:p>
    <w:p w14:paraId="4D3BE5CC" w14:textId="77777777" w:rsidR="004279B9" w:rsidRDefault="009A3854" w:rsidP="00911CC3">
      <w:pPr>
        <w:pStyle w:val="Caption"/>
        <w:jc w:val="center"/>
      </w:pPr>
      <w:bookmarkStart w:id="12" w:name="_Toc33182815"/>
      <w:r>
        <w:t xml:space="preserve">Figure </w:t>
      </w:r>
      <w:fldSimple w:instr=" SEQ Figure \* ARABIC ">
        <w:r w:rsidR="0021474D">
          <w:rPr>
            <w:noProof/>
          </w:rPr>
          <w:t>1</w:t>
        </w:r>
      </w:fldSimple>
      <w:r>
        <w:t xml:space="preserve"> - </w:t>
      </w:r>
      <w:r w:rsidRPr="00073852">
        <w:t xml:space="preserve">UMGC City Team 1 </w:t>
      </w:r>
      <w:commentRangeStart w:id="13"/>
      <w:r w:rsidRPr="00073852">
        <w:t>Project Organization</w:t>
      </w:r>
      <w:bookmarkEnd w:id="12"/>
      <w:commentRangeEnd w:id="13"/>
      <w:r w:rsidR="008E654C">
        <w:rPr>
          <w:rStyle w:val="CommentReference"/>
          <w:i w:val="0"/>
          <w:iCs w:val="0"/>
          <w:color w:val="auto"/>
        </w:rPr>
        <w:commentReference w:id="13"/>
      </w:r>
    </w:p>
    <w:p w14:paraId="0DEBAAE3" w14:textId="77777777" w:rsidR="00911CC3" w:rsidRPr="00911CC3" w:rsidRDefault="00911CC3" w:rsidP="00911CC3"/>
    <w:p w14:paraId="25078FE6" w14:textId="77777777" w:rsidR="004279B9" w:rsidRDefault="009A3854" w:rsidP="009A3854">
      <w:pPr>
        <w:pStyle w:val="Heading2"/>
        <w:numPr>
          <w:ilvl w:val="0"/>
          <w:numId w:val="0"/>
        </w:numPr>
        <w:ind w:left="360" w:hanging="360"/>
      </w:pPr>
      <w:bookmarkStart w:id="14" w:name="_Toc33359828"/>
      <w:r>
        <w:t xml:space="preserve">2.1. </w:t>
      </w:r>
      <w:r w:rsidR="004279B9">
        <w:t>External Structure</w:t>
      </w:r>
      <w:bookmarkEnd w:id="14"/>
    </w:p>
    <w:p w14:paraId="2E281E55" w14:textId="77777777" w:rsidR="004279B9" w:rsidRDefault="004279B9" w:rsidP="004279B9">
      <w:r>
        <w:t xml:space="preserve">The external structure will consist of a project manager, Roy Gordon, who represents the government client to oversee and ensure successful implementation of the project.  He will serve as the liaison between the customer, Israel Del Toro, and the private contractor’s team. Roy </w:t>
      </w:r>
      <w:r>
        <w:lastRenderedPageBreak/>
        <w:t>Gordon will serve the development team as a subject matter expert, making sure that all customer requirements are met and fulfilled in a timely manner.  In addition, he can communicate any issues/concerns to the SWEN 670 professor, Dr. Mir Assadullah, who serves as the project advisor.</w:t>
      </w:r>
    </w:p>
    <w:p w14:paraId="54206A0F" w14:textId="77777777" w:rsidR="004279B9" w:rsidRDefault="00911CC3" w:rsidP="004279B9">
      <w:r>
        <w:t>The Dev</w:t>
      </w:r>
      <w:r w:rsidR="004279B9">
        <w:t>Ops team is external to UMGC City Team 1, but internal to t</w:t>
      </w:r>
      <w:r>
        <w:t>he private contractor.  The Dev</w:t>
      </w:r>
      <w:r w:rsidR="004279B9">
        <w:t>Ops team and UMGC City Team 1 will work cohesively to design and develop the technical resources required to build the new application.</w:t>
      </w:r>
    </w:p>
    <w:p w14:paraId="7A91B0B7" w14:textId="77777777" w:rsidR="004279B9" w:rsidRDefault="009A3854" w:rsidP="009A3854">
      <w:pPr>
        <w:pStyle w:val="Heading2"/>
        <w:numPr>
          <w:ilvl w:val="0"/>
          <w:numId w:val="0"/>
        </w:numPr>
        <w:ind w:left="360" w:hanging="360"/>
      </w:pPr>
      <w:bookmarkStart w:id="15" w:name="_Toc33359829"/>
      <w:r>
        <w:t xml:space="preserve">2.2. </w:t>
      </w:r>
      <w:r w:rsidR="004279B9">
        <w:t>Internal Structure</w:t>
      </w:r>
      <w:bookmarkEnd w:id="15"/>
    </w:p>
    <w:p w14:paraId="42355291" w14:textId="77777777" w:rsidR="004279B9" w:rsidRDefault="004279B9" w:rsidP="004279B9">
      <w:r>
        <w:t>The internal structure consists of members from UMGC City Team 1, repres</w:t>
      </w:r>
      <w:r w:rsidR="00E656A6">
        <w:t xml:space="preserve">enting the private contractor. </w:t>
      </w:r>
      <w:r>
        <w:t>The roles of the internal personnel are defined below.</w:t>
      </w:r>
    </w:p>
    <w:p w14:paraId="12AD68B5" w14:textId="77777777" w:rsidR="004279B9" w:rsidRDefault="0044016D" w:rsidP="0044016D">
      <w:pPr>
        <w:pStyle w:val="Heading2"/>
        <w:numPr>
          <w:ilvl w:val="0"/>
          <w:numId w:val="0"/>
        </w:numPr>
      </w:pPr>
      <w:bookmarkStart w:id="16" w:name="_Toc33359830"/>
      <w:r>
        <w:t xml:space="preserve">2.3. </w:t>
      </w:r>
      <w:r w:rsidR="004279B9">
        <w:t>Roles and Responsibilities</w:t>
      </w:r>
      <w:bookmarkEnd w:id="16"/>
    </w:p>
    <w:p w14:paraId="2196AE0A" w14:textId="77777777" w:rsidR="004279B9" w:rsidRDefault="004279B9" w:rsidP="004279B9">
      <w:r>
        <w:t>The project team consists of the following roles and responsibilities.</w:t>
      </w:r>
    </w:p>
    <w:p w14:paraId="2C9F77A5" w14:textId="77777777" w:rsidR="004279B9" w:rsidRDefault="0044016D" w:rsidP="0044016D">
      <w:pPr>
        <w:pStyle w:val="Heading3"/>
        <w:numPr>
          <w:ilvl w:val="0"/>
          <w:numId w:val="0"/>
        </w:numPr>
        <w:ind w:left="720" w:hanging="720"/>
      </w:pPr>
      <w:commentRangeStart w:id="17"/>
      <w:r>
        <w:t xml:space="preserve">2.3.1. </w:t>
      </w:r>
      <w:r w:rsidR="004279B9">
        <w:t>Project Manager (PM)</w:t>
      </w:r>
      <w:commentRangeEnd w:id="17"/>
      <w:r w:rsidR="008E654C">
        <w:rPr>
          <w:rStyle w:val="CommentReference"/>
          <w:b w:val="0"/>
        </w:rPr>
        <w:commentReference w:id="17"/>
      </w:r>
    </w:p>
    <w:p w14:paraId="7CBDCFC0" w14:textId="77777777" w:rsidR="004279B9" w:rsidRDefault="004279B9" w:rsidP="004279B9">
      <w:r>
        <w:t>Christy Gilliland shall serve as the PM for UMGC City Team 1.  As a liaison between the teams and all the stakeholders, the PM will communicate clearly and effectively any needs or concerns from the teams to affected stakeholders and vice versa.  The PM coordinates with all team members to ensure the deliverables are completed on time and in accordance with all specifications.  Furthermore, the PM organizes all group chat sessions, phase reports and student-professor communications.</w:t>
      </w:r>
    </w:p>
    <w:p w14:paraId="18D7FEA6" w14:textId="77777777" w:rsidR="004279B9" w:rsidRDefault="0044016D" w:rsidP="004279B9">
      <w:r>
        <w:rPr>
          <w:rStyle w:val="Heading3Char"/>
        </w:rPr>
        <w:t>2.3.2</w:t>
      </w:r>
      <w:r w:rsidRPr="0044016D">
        <w:rPr>
          <w:rStyle w:val="Heading3Char"/>
          <w:b w:val="0"/>
        </w:rPr>
        <w:t>.</w:t>
      </w:r>
      <w:r w:rsidR="004279B9" w:rsidRPr="0044016D">
        <w:rPr>
          <w:b/>
        </w:rPr>
        <w:t xml:space="preserve"> Software Requirements Analysts</w:t>
      </w:r>
      <w:r w:rsidR="004279B9">
        <w:tab/>
      </w:r>
      <w:r w:rsidR="004279B9">
        <w:tab/>
      </w:r>
    </w:p>
    <w:p w14:paraId="3150F08F" w14:textId="77777777" w:rsidR="004279B9" w:rsidRDefault="004279B9" w:rsidP="004279B9">
      <w:r>
        <w:t xml:space="preserve">Jack Amnuaysirikul, Melanie Meek, Patience Okereke, Tariq </w:t>
      </w:r>
      <w:proofErr w:type="spellStart"/>
      <w:r>
        <w:t>Abasit</w:t>
      </w:r>
      <w:proofErr w:type="spellEnd"/>
      <w:r>
        <w:t xml:space="preserve">, and Ziad </w:t>
      </w:r>
      <w:proofErr w:type="spellStart"/>
      <w:r>
        <w:t>Elharaoui</w:t>
      </w:r>
      <w:proofErr w:type="spellEnd"/>
      <w:r>
        <w:t xml:space="preserve"> shall fill the role of software requirements analysts for UMGC City Team 1.  The software requirements analyst is responsible for evaluating the customer’s needs and converting them into </w:t>
      </w:r>
      <w:r>
        <w:lastRenderedPageBreak/>
        <w:t xml:space="preserve">specific software requirements.  Furthermore, the analyst oversees </w:t>
      </w:r>
      <w:r w:rsidR="00E656A6">
        <w:t>the coordination of</w:t>
      </w:r>
      <w:r>
        <w:t xml:space="preserve"> all necessary technical documentation in the project, including the Software Requirements Specification (SRS).  By working closely with all the stakeholders, the analysts will establish the baseline of the project requirements with sufficient data expertise for the </w:t>
      </w:r>
      <w:r w:rsidR="00466248">
        <w:t>P</w:t>
      </w:r>
      <w:r>
        <w:t xml:space="preserve">roject </w:t>
      </w:r>
      <w:r w:rsidR="00466248">
        <w:t>P</w:t>
      </w:r>
      <w:r>
        <w:t xml:space="preserve">lan, </w:t>
      </w:r>
      <w:r w:rsidR="00466248">
        <w:t>S</w:t>
      </w:r>
      <w:r>
        <w:t xml:space="preserve">oftware </w:t>
      </w:r>
      <w:r w:rsidR="00466248">
        <w:t>D</w:t>
      </w:r>
      <w:r>
        <w:t xml:space="preserve">evelopment, and </w:t>
      </w:r>
      <w:r w:rsidR="00466248">
        <w:t>T</w:t>
      </w:r>
      <w:r>
        <w:t>esting.</w:t>
      </w:r>
    </w:p>
    <w:p w14:paraId="09297804" w14:textId="77777777" w:rsidR="0044016D" w:rsidRPr="0044016D" w:rsidRDefault="0044016D" w:rsidP="001A37B1">
      <w:pPr>
        <w:pStyle w:val="ListParagraph"/>
        <w:numPr>
          <w:ilvl w:val="0"/>
          <w:numId w:val="7"/>
        </w:numPr>
        <w:contextualSpacing w:val="0"/>
        <w:outlineLvl w:val="1"/>
        <w:rPr>
          <w:rFonts w:cstheme="minorBidi"/>
          <w:b/>
          <w:vanish/>
        </w:rPr>
      </w:pPr>
      <w:bookmarkStart w:id="18" w:name="_Toc33177635"/>
      <w:bookmarkStart w:id="19" w:name="_Toc33177672"/>
      <w:bookmarkStart w:id="20" w:name="_Toc33182779"/>
      <w:bookmarkStart w:id="21" w:name="_Toc33359331"/>
      <w:bookmarkStart w:id="22" w:name="_Toc33359737"/>
      <w:bookmarkStart w:id="23" w:name="_Toc33359784"/>
      <w:bookmarkStart w:id="24" w:name="_Toc33359831"/>
      <w:bookmarkEnd w:id="18"/>
      <w:bookmarkEnd w:id="19"/>
      <w:bookmarkEnd w:id="20"/>
      <w:bookmarkEnd w:id="21"/>
      <w:bookmarkEnd w:id="22"/>
      <w:bookmarkEnd w:id="23"/>
      <w:bookmarkEnd w:id="24"/>
    </w:p>
    <w:p w14:paraId="16EDF1AB" w14:textId="77777777" w:rsidR="0044016D" w:rsidRPr="0044016D" w:rsidRDefault="0044016D" w:rsidP="001A37B1">
      <w:pPr>
        <w:pStyle w:val="ListParagraph"/>
        <w:numPr>
          <w:ilvl w:val="1"/>
          <w:numId w:val="7"/>
        </w:numPr>
        <w:contextualSpacing w:val="0"/>
        <w:outlineLvl w:val="1"/>
        <w:rPr>
          <w:rFonts w:cstheme="minorBidi"/>
          <w:b/>
          <w:vanish/>
        </w:rPr>
      </w:pPr>
      <w:bookmarkStart w:id="25" w:name="_Toc33177636"/>
      <w:bookmarkStart w:id="26" w:name="_Toc33177673"/>
      <w:bookmarkStart w:id="27" w:name="_Toc33182780"/>
      <w:bookmarkStart w:id="28" w:name="_Toc33359332"/>
      <w:bookmarkStart w:id="29" w:name="_Toc33359738"/>
      <w:bookmarkStart w:id="30" w:name="_Toc33359785"/>
      <w:bookmarkStart w:id="31" w:name="_Toc33359832"/>
      <w:bookmarkEnd w:id="25"/>
      <w:bookmarkEnd w:id="26"/>
      <w:bookmarkEnd w:id="27"/>
      <w:bookmarkEnd w:id="28"/>
      <w:bookmarkEnd w:id="29"/>
      <w:bookmarkEnd w:id="30"/>
      <w:bookmarkEnd w:id="31"/>
    </w:p>
    <w:p w14:paraId="415CFA26" w14:textId="77777777" w:rsidR="0044016D" w:rsidRPr="0044016D" w:rsidRDefault="0044016D" w:rsidP="001A37B1">
      <w:pPr>
        <w:pStyle w:val="ListParagraph"/>
        <w:numPr>
          <w:ilvl w:val="1"/>
          <w:numId w:val="7"/>
        </w:numPr>
        <w:contextualSpacing w:val="0"/>
        <w:outlineLvl w:val="1"/>
        <w:rPr>
          <w:rFonts w:cstheme="minorBidi"/>
          <w:b/>
          <w:vanish/>
        </w:rPr>
      </w:pPr>
      <w:bookmarkStart w:id="32" w:name="_Toc33177637"/>
      <w:bookmarkStart w:id="33" w:name="_Toc33177674"/>
      <w:bookmarkStart w:id="34" w:name="_Toc33182781"/>
      <w:bookmarkStart w:id="35" w:name="_Toc33359333"/>
      <w:bookmarkStart w:id="36" w:name="_Toc33359739"/>
      <w:bookmarkStart w:id="37" w:name="_Toc33359786"/>
      <w:bookmarkStart w:id="38" w:name="_Toc33359833"/>
      <w:bookmarkEnd w:id="32"/>
      <w:bookmarkEnd w:id="33"/>
      <w:bookmarkEnd w:id="34"/>
      <w:bookmarkEnd w:id="35"/>
      <w:bookmarkEnd w:id="36"/>
      <w:bookmarkEnd w:id="37"/>
      <w:bookmarkEnd w:id="38"/>
    </w:p>
    <w:p w14:paraId="26F55328" w14:textId="77777777" w:rsidR="0044016D" w:rsidRPr="0044016D" w:rsidRDefault="0044016D" w:rsidP="001A37B1">
      <w:pPr>
        <w:pStyle w:val="ListParagraph"/>
        <w:numPr>
          <w:ilvl w:val="2"/>
          <w:numId w:val="7"/>
        </w:numPr>
        <w:contextualSpacing w:val="0"/>
        <w:outlineLvl w:val="2"/>
        <w:rPr>
          <w:b/>
          <w:vanish/>
        </w:rPr>
      </w:pPr>
    </w:p>
    <w:p w14:paraId="2C83E6B8" w14:textId="77777777" w:rsidR="0044016D" w:rsidRPr="0044016D" w:rsidRDefault="0044016D" w:rsidP="001A37B1">
      <w:pPr>
        <w:pStyle w:val="ListParagraph"/>
        <w:numPr>
          <w:ilvl w:val="2"/>
          <w:numId w:val="7"/>
        </w:numPr>
        <w:contextualSpacing w:val="0"/>
        <w:outlineLvl w:val="2"/>
        <w:rPr>
          <w:b/>
          <w:vanish/>
        </w:rPr>
      </w:pPr>
    </w:p>
    <w:p w14:paraId="5B36FBBB" w14:textId="77777777" w:rsidR="004279B9" w:rsidRDefault="00D16ABE" w:rsidP="00D16ABE">
      <w:pPr>
        <w:pStyle w:val="Heading3"/>
        <w:numPr>
          <w:ilvl w:val="0"/>
          <w:numId w:val="0"/>
        </w:numPr>
      </w:pPr>
      <w:r>
        <w:t xml:space="preserve">2.3.3. </w:t>
      </w:r>
      <w:r w:rsidR="004279B9">
        <w:t>Software Developers</w:t>
      </w:r>
    </w:p>
    <w:p w14:paraId="67641B6F" w14:textId="77777777" w:rsidR="004279B9" w:rsidRDefault="004279B9" w:rsidP="004279B9">
      <w:r>
        <w:t xml:space="preserve">Christy Gilliland, Daniel </w:t>
      </w:r>
      <w:proofErr w:type="spellStart"/>
      <w:r>
        <w:t>Abresch</w:t>
      </w:r>
      <w:proofErr w:type="spellEnd"/>
      <w:r>
        <w:t xml:space="preserve">, Krystina Poling, Tariq </w:t>
      </w:r>
      <w:proofErr w:type="spellStart"/>
      <w:r>
        <w:t>Abasit</w:t>
      </w:r>
      <w:proofErr w:type="spellEnd"/>
      <w:r>
        <w:t xml:space="preserve">, and Ziad </w:t>
      </w:r>
      <w:proofErr w:type="spellStart"/>
      <w:r>
        <w:t>Elharaoui</w:t>
      </w:r>
      <w:proofErr w:type="spellEnd"/>
      <w:r>
        <w:t xml:space="preserve"> shall assume the role of software developers. The responsibilities of software developers include, but are not limited to, the use of software development languages and tools to write, optimize, and maintain computer software for the project </w:t>
      </w:r>
      <w:r w:rsidR="009F1FA2">
        <w:t>application</w:t>
      </w:r>
      <w:r>
        <w:t>.  The developers shall exercise and follow the Agile Scrum framework to plan, design, build and deploy a relevant web-based map application. The final deliverables shall meet or exceed the customer’s requirements and expectations.</w:t>
      </w:r>
    </w:p>
    <w:p w14:paraId="067D5DC0" w14:textId="77777777" w:rsidR="004279B9" w:rsidRDefault="0044016D" w:rsidP="0044016D">
      <w:pPr>
        <w:pStyle w:val="Heading3"/>
        <w:numPr>
          <w:ilvl w:val="0"/>
          <w:numId w:val="0"/>
        </w:numPr>
        <w:ind w:left="720" w:hanging="720"/>
      </w:pPr>
      <w:r>
        <w:t>2.3.4.</w:t>
      </w:r>
      <w:r w:rsidR="004279B9">
        <w:t xml:space="preserve"> Software Testers</w:t>
      </w:r>
    </w:p>
    <w:p w14:paraId="12823BDC" w14:textId="77777777" w:rsidR="004279B9" w:rsidRDefault="004279B9" w:rsidP="004279B9">
      <w:r>
        <w:t xml:space="preserve">Daniel </w:t>
      </w:r>
      <w:proofErr w:type="spellStart"/>
      <w:r>
        <w:t>Abresch</w:t>
      </w:r>
      <w:proofErr w:type="spellEnd"/>
      <w:r>
        <w:t xml:space="preserve">, Jack </w:t>
      </w:r>
      <w:proofErr w:type="spellStart"/>
      <w:r>
        <w:t>Amnuaysirikul</w:t>
      </w:r>
      <w:proofErr w:type="spellEnd"/>
      <w:r>
        <w:t>, Krystina Poling, and Patience Okereke shall serve as software testers for UMGC City Team 1.  The testers are responsible for reviewing software requirements and preparing appropriate test case scenarios.  The test cases must be executed fully and iteratively to ensure software usability.  By analyzing test results, proper reports are produced for the software development team to help eliminate errors, bugs, and other defects that can detract from the overall user experience of the software.</w:t>
      </w:r>
    </w:p>
    <w:p w14:paraId="293F27BD" w14:textId="77777777" w:rsidR="004279B9" w:rsidRDefault="0044016D" w:rsidP="0044016D">
      <w:pPr>
        <w:pStyle w:val="Heading3"/>
        <w:keepNext/>
        <w:numPr>
          <w:ilvl w:val="0"/>
          <w:numId w:val="0"/>
        </w:numPr>
        <w:ind w:left="720" w:hanging="720"/>
      </w:pPr>
      <w:r>
        <w:t>2.3.5.</w:t>
      </w:r>
      <w:r w:rsidR="004279B9">
        <w:t xml:space="preserve"> DevOps (External)</w:t>
      </w:r>
    </w:p>
    <w:p w14:paraId="76E435B4" w14:textId="77777777" w:rsidR="004279B9" w:rsidRDefault="004279B9" w:rsidP="004279B9">
      <w:r>
        <w:t xml:space="preserve">Johnny Lockhart and </w:t>
      </w:r>
      <w:proofErr w:type="spellStart"/>
      <w:r>
        <w:t>Anteneh</w:t>
      </w:r>
      <w:proofErr w:type="spellEnd"/>
      <w:r>
        <w:t xml:space="preserve"> Haile have volunteered to work for the DevOps Team whose role is to provide expert guidance regarding software architecture, database infrastructure, and other </w:t>
      </w:r>
      <w:r>
        <w:lastRenderedPageBreak/>
        <w:t>technical matters for the UMGC City pro</w:t>
      </w:r>
      <w:r w:rsidR="00EC71BF">
        <w:t xml:space="preserve">ject teams (Team 1 and Team 2).  </w:t>
      </w:r>
      <w:r>
        <w:t>Specifically, the DevOps members will help guide the overall system architecture, provide code reviews, set up software repository and CI/CD pipeline, etc.</w:t>
      </w:r>
    </w:p>
    <w:p w14:paraId="2BED3580" w14:textId="77777777" w:rsidR="004279B9" w:rsidRDefault="0044016D" w:rsidP="0044016D">
      <w:pPr>
        <w:pStyle w:val="Heading1"/>
      </w:pPr>
      <w:r>
        <w:t xml:space="preserve"> </w:t>
      </w:r>
      <w:bookmarkStart w:id="39" w:name="_Toc33359834"/>
      <w:r w:rsidR="004279B9">
        <w:t>Managerial Process Plan</w:t>
      </w:r>
      <w:bookmarkEnd w:id="39"/>
    </w:p>
    <w:p w14:paraId="462A33C2" w14:textId="77777777" w:rsidR="004279B9" w:rsidRDefault="004279B9" w:rsidP="004279B9">
      <w:r>
        <w:t xml:space="preserve">The managerial process plan emphasizes the work schedule and task management needed to meet the agreed upon project goals.  Please see </w:t>
      </w:r>
      <w:commentRangeStart w:id="40"/>
      <w:r w:rsidR="00D16ABE" w:rsidRPr="005E3AAF">
        <w:rPr>
          <w:b/>
        </w:rPr>
        <w:fldChar w:fldCharType="begin"/>
      </w:r>
      <w:r w:rsidR="00D16ABE" w:rsidRPr="005E3AAF">
        <w:rPr>
          <w:b/>
        </w:rPr>
        <w:instrText xml:space="preserve"> REF _Ref33182711 \h </w:instrText>
      </w:r>
      <w:r w:rsidR="005E3AAF">
        <w:rPr>
          <w:b/>
        </w:rPr>
        <w:instrText xml:space="preserve"> \* MERGEFORMAT </w:instrText>
      </w:r>
      <w:r w:rsidR="00D16ABE" w:rsidRPr="005E3AAF">
        <w:rPr>
          <w:b/>
        </w:rPr>
      </w:r>
      <w:r w:rsidR="00D16ABE" w:rsidRPr="005E3AAF">
        <w:rPr>
          <w:b/>
        </w:rPr>
        <w:fldChar w:fldCharType="separate"/>
      </w:r>
      <w:r w:rsidR="00D16ABE" w:rsidRPr="005E3AAF">
        <w:rPr>
          <w:b/>
        </w:rPr>
        <w:t>APPENDIX B – RACI M</w:t>
      </w:r>
      <w:r w:rsidR="000779A9">
        <w:rPr>
          <w:b/>
        </w:rPr>
        <w:t>ATRIX</w:t>
      </w:r>
      <w:r w:rsidR="00D16ABE" w:rsidRPr="005E3AAF">
        <w:rPr>
          <w:b/>
        </w:rPr>
        <w:fldChar w:fldCharType="end"/>
      </w:r>
      <w:r>
        <w:t xml:space="preserve"> f</w:t>
      </w:r>
      <w:commentRangeEnd w:id="40"/>
      <w:r w:rsidR="008E654C">
        <w:rPr>
          <w:rStyle w:val="CommentReference"/>
        </w:rPr>
        <w:commentReference w:id="40"/>
      </w:r>
      <w:r>
        <w:t>or the RACI Matrix.</w:t>
      </w:r>
    </w:p>
    <w:p w14:paraId="5C108586" w14:textId="77777777" w:rsidR="004279B9" w:rsidRDefault="004279B9" w:rsidP="001A37B1">
      <w:pPr>
        <w:pStyle w:val="Heading2"/>
        <w:keepNext/>
        <w:numPr>
          <w:ilvl w:val="1"/>
          <w:numId w:val="9"/>
        </w:numPr>
        <w:ind w:left="547" w:hanging="547"/>
      </w:pPr>
      <w:bookmarkStart w:id="41" w:name="_Toc33359835"/>
      <w:commentRangeStart w:id="42"/>
      <w:r>
        <w:t>Work Plan</w:t>
      </w:r>
      <w:bookmarkEnd w:id="41"/>
      <w:commentRangeEnd w:id="42"/>
      <w:r w:rsidR="008E654C">
        <w:rPr>
          <w:rStyle w:val="CommentReference"/>
          <w:rFonts w:cs="Times New Roman"/>
          <w:b w:val="0"/>
        </w:rPr>
        <w:commentReference w:id="42"/>
      </w:r>
    </w:p>
    <w:p w14:paraId="00DF3CAD" w14:textId="77777777" w:rsidR="0044016D" w:rsidRPr="0044016D" w:rsidRDefault="0044016D" w:rsidP="001A37B1">
      <w:pPr>
        <w:pStyle w:val="ListParagraph"/>
        <w:numPr>
          <w:ilvl w:val="0"/>
          <w:numId w:val="8"/>
        </w:numPr>
        <w:contextualSpacing w:val="0"/>
        <w:outlineLvl w:val="1"/>
        <w:rPr>
          <w:rFonts w:cstheme="minorBidi"/>
          <w:b/>
          <w:vanish/>
        </w:rPr>
      </w:pPr>
      <w:bookmarkStart w:id="43" w:name="_Toc33177640"/>
      <w:bookmarkStart w:id="44" w:name="_Toc33177677"/>
      <w:bookmarkStart w:id="45" w:name="_Toc33182784"/>
      <w:bookmarkStart w:id="46" w:name="_Toc33359336"/>
      <w:bookmarkStart w:id="47" w:name="_Toc33359742"/>
      <w:bookmarkStart w:id="48" w:name="_Toc33359789"/>
      <w:bookmarkStart w:id="49" w:name="_Toc33359836"/>
      <w:bookmarkEnd w:id="43"/>
      <w:bookmarkEnd w:id="44"/>
      <w:bookmarkEnd w:id="45"/>
      <w:bookmarkEnd w:id="46"/>
      <w:bookmarkEnd w:id="47"/>
      <w:bookmarkEnd w:id="48"/>
      <w:bookmarkEnd w:id="49"/>
    </w:p>
    <w:p w14:paraId="0F2767E8" w14:textId="77777777" w:rsidR="004279B9" w:rsidRDefault="004279B9" w:rsidP="001A37B1">
      <w:pPr>
        <w:pStyle w:val="Heading3"/>
        <w:keepNext/>
        <w:numPr>
          <w:ilvl w:val="2"/>
          <w:numId w:val="9"/>
        </w:numPr>
      </w:pPr>
      <w:r>
        <w:t>Work Activities</w:t>
      </w:r>
    </w:p>
    <w:p w14:paraId="75C9E574" w14:textId="77777777" w:rsidR="004279B9" w:rsidRDefault="004279B9" w:rsidP="009A05C0">
      <w:pPr>
        <w:keepNext/>
      </w:pPr>
      <w:r>
        <w:t xml:space="preserve">The Work Breakdown Structure organizes the team’s work into manageable sections. </w:t>
      </w:r>
    </w:p>
    <w:p w14:paraId="5D7484FE" w14:textId="77777777" w:rsidR="0021474D" w:rsidRDefault="0044016D" w:rsidP="0021474D">
      <w:pPr>
        <w:keepNext/>
        <w:spacing w:line="240" w:lineRule="auto"/>
      </w:pPr>
      <w:r w:rsidRPr="002E69A9">
        <w:rPr>
          <w:noProof/>
        </w:rPr>
        <w:drawing>
          <wp:inline distT="0" distB="0" distL="0" distR="0" wp14:anchorId="7ACF6778" wp14:editId="01C15A5D">
            <wp:extent cx="5943600" cy="4314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8526" t="30141" r="46515" b="20191"/>
                    <a:stretch/>
                  </pic:blipFill>
                  <pic:spPr bwMode="auto">
                    <a:xfrm>
                      <a:off x="0" y="0"/>
                      <a:ext cx="5943600" cy="4314825"/>
                    </a:xfrm>
                    <a:prstGeom prst="rect">
                      <a:avLst/>
                    </a:prstGeom>
                    <a:ln>
                      <a:noFill/>
                    </a:ln>
                    <a:extLst>
                      <a:ext uri="{53640926-AAD7-44D8-BBD7-CCE9431645EC}">
                        <a14:shadowObscured xmlns:a14="http://schemas.microsoft.com/office/drawing/2010/main"/>
                      </a:ext>
                    </a:extLst>
                  </pic:spPr>
                </pic:pic>
              </a:graphicData>
            </a:graphic>
          </wp:inline>
        </w:drawing>
      </w:r>
    </w:p>
    <w:p w14:paraId="5A1EF171" w14:textId="77777777" w:rsidR="0044016D" w:rsidRDefault="0021474D" w:rsidP="0021474D">
      <w:pPr>
        <w:pStyle w:val="Caption"/>
        <w:spacing w:after="0"/>
        <w:jc w:val="center"/>
      </w:pPr>
      <w:bookmarkStart w:id="50" w:name="_Toc33182816"/>
      <w:r>
        <w:t xml:space="preserve">Figure </w:t>
      </w:r>
      <w:fldSimple w:instr=" SEQ Figure \* ARABIC ">
        <w:r>
          <w:rPr>
            <w:noProof/>
          </w:rPr>
          <w:t>2</w:t>
        </w:r>
      </w:fldSimple>
      <w:r>
        <w:t xml:space="preserve"> - </w:t>
      </w:r>
      <w:r w:rsidRPr="00395BDB">
        <w:t>Work Breakdown Structure</w:t>
      </w:r>
      <w:bookmarkEnd w:id="50"/>
    </w:p>
    <w:p w14:paraId="70216ED7" w14:textId="77777777" w:rsidR="009A05C0" w:rsidRPr="009A05C0" w:rsidRDefault="009A05C0" w:rsidP="009A05C0"/>
    <w:p w14:paraId="4DA6126F" w14:textId="77777777" w:rsidR="004279B9" w:rsidRDefault="004279B9" w:rsidP="004279B9">
      <w:r>
        <w:lastRenderedPageBreak/>
        <w:t>The following table shows the relation of tasks to the Software Development Life Cycle (SDLC).</w:t>
      </w:r>
    </w:p>
    <w:tbl>
      <w:tblPr>
        <w:tblStyle w:val="2"/>
        <w:tblW w:w="8425" w:type="dxa"/>
        <w:jc w:val="center"/>
        <w:tblBorders>
          <w:top w:val="single" w:sz="8" w:space="0" w:color="404040"/>
          <w:left w:val="single" w:sz="8" w:space="0" w:color="404040"/>
          <w:bottom w:val="single" w:sz="8" w:space="0" w:color="404040"/>
          <w:right w:val="single" w:sz="8" w:space="0" w:color="404040"/>
          <w:insideH w:val="single" w:sz="8" w:space="0" w:color="404040"/>
          <w:insideV w:val="single" w:sz="4" w:space="0" w:color="C7BBA5"/>
        </w:tblBorders>
        <w:tblLayout w:type="fixed"/>
        <w:tblLook w:val="0400" w:firstRow="0" w:lastRow="0" w:firstColumn="0" w:lastColumn="0" w:noHBand="0" w:noVBand="1"/>
      </w:tblPr>
      <w:tblGrid>
        <w:gridCol w:w="4553"/>
        <w:gridCol w:w="1785"/>
        <w:gridCol w:w="15"/>
        <w:gridCol w:w="2072"/>
      </w:tblGrid>
      <w:tr w:rsidR="0044016D" w:rsidRPr="002E69A9" w14:paraId="1C9B00E0" w14:textId="77777777" w:rsidTr="003E1A3F">
        <w:trPr>
          <w:jc w:val="center"/>
        </w:trPr>
        <w:tc>
          <w:tcPr>
            <w:tcW w:w="4553" w:type="dxa"/>
            <w:shd w:val="clear" w:color="auto" w:fill="ED7D31" w:themeFill="accent2"/>
          </w:tcPr>
          <w:p w14:paraId="771E0E8D" w14:textId="77777777" w:rsidR="0044016D" w:rsidRPr="002E69A9" w:rsidRDefault="0044016D" w:rsidP="009A05C0">
            <w:pPr>
              <w:spacing w:line="240" w:lineRule="auto"/>
              <w:rPr>
                <w:szCs w:val="24"/>
              </w:rPr>
            </w:pPr>
            <w:r w:rsidRPr="002E69A9">
              <w:rPr>
                <w:szCs w:val="24"/>
              </w:rPr>
              <w:t>Task name</w:t>
            </w:r>
          </w:p>
        </w:tc>
        <w:tc>
          <w:tcPr>
            <w:tcW w:w="1785" w:type="dxa"/>
            <w:shd w:val="clear" w:color="auto" w:fill="ED7D31" w:themeFill="accent2"/>
          </w:tcPr>
          <w:p w14:paraId="57213C72" w14:textId="77777777" w:rsidR="0044016D" w:rsidRPr="002E69A9" w:rsidRDefault="0044016D" w:rsidP="009A05C0">
            <w:pPr>
              <w:spacing w:line="240" w:lineRule="auto"/>
              <w:rPr>
                <w:szCs w:val="24"/>
              </w:rPr>
            </w:pPr>
            <w:r w:rsidRPr="002E69A9">
              <w:rPr>
                <w:szCs w:val="24"/>
              </w:rPr>
              <w:t>Category</w:t>
            </w:r>
          </w:p>
        </w:tc>
        <w:tc>
          <w:tcPr>
            <w:tcW w:w="2087" w:type="dxa"/>
            <w:gridSpan w:val="2"/>
            <w:shd w:val="clear" w:color="auto" w:fill="ED7D31" w:themeFill="accent2"/>
          </w:tcPr>
          <w:p w14:paraId="3118B9C1" w14:textId="77777777" w:rsidR="0044016D" w:rsidRPr="002E69A9" w:rsidRDefault="0044016D" w:rsidP="009A05C0">
            <w:pPr>
              <w:spacing w:line="240" w:lineRule="auto"/>
              <w:rPr>
                <w:szCs w:val="24"/>
              </w:rPr>
            </w:pPr>
            <w:r w:rsidRPr="002E69A9">
              <w:rPr>
                <w:szCs w:val="24"/>
              </w:rPr>
              <w:t>Subtask</w:t>
            </w:r>
          </w:p>
        </w:tc>
      </w:tr>
      <w:tr w:rsidR="0044016D" w:rsidRPr="002E69A9" w14:paraId="19F5DD85" w14:textId="77777777" w:rsidTr="003E1A3F">
        <w:trPr>
          <w:jc w:val="center"/>
        </w:trPr>
        <w:tc>
          <w:tcPr>
            <w:tcW w:w="4553" w:type="dxa"/>
          </w:tcPr>
          <w:p w14:paraId="017D4A1A" w14:textId="77777777" w:rsidR="0044016D" w:rsidRPr="002E69A9" w:rsidRDefault="0044016D" w:rsidP="009A05C0">
            <w:pPr>
              <w:spacing w:line="240" w:lineRule="auto"/>
              <w:rPr>
                <w:szCs w:val="24"/>
              </w:rPr>
            </w:pPr>
            <w:r w:rsidRPr="002E69A9">
              <w:rPr>
                <w:szCs w:val="24"/>
              </w:rPr>
              <w:t>Project Plan</w:t>
            </w:r>
          </w:p>
        </w:tc>
        <w:tc>
          <w:tcPr>
            <w:tcW w:w="1800" w:type="dxa"/>
            <w:gridSpan w:val="2"/>
          </w:tcPr>
          <w:p w14:paraId="3E9067D1" w14:textId="77777777" w:rsidR="0044016D" w:rsidRPr="002E69A9" w:rsidRDefault="0044016D" w:rsidP="009A05C0">
            <w:pPr>
              <w:spacing w:line="240" w:lineRule="auto"/>
              <w:rPr>
                <w:szCs w:val="24"/>
              </w:rPr>
            </w:pPr>
            <w:r w:rsidRPr="002E69A9">
              <w:rPr>
                <w:szCs w:val="24"/>
              </w:rPr>
              <w:t>Analysis</w:t>
            </w:r>
          </w:p>
        </w:tc>
        <w:tc>
          <w:tcPr>
            <w:tcW w:w="2072" w:type="dxa"/>
          </w:tcPr>
          <w:p w14:paraId="44EB8263" w14:textId="77777777" w:rsidR="0044016D" w:rsidRPr="002E69A9" w:rsidRDefault="0044016D" w:rsidP="009A05C0">
            <w:pPr>
              <w:spacing w:line="240" w:lineRule="auto"/>
              <w:rPr>
                <w:szCs w:val="24"/>
              </w:rPr>
            </w:pPr>
            <w:r w:rsidRPr="002E69A9">
              <w:rPr>
                <w:szCs w:val="24"/>
              </w:rPr>
              <w:t>Business analysis</w:t>
            </w:r>
          </w:p>
        </w:tc>
      </w:tr>
      <w:tr w:rsidR="0044016D" w:rsidRPr="002E69A9" w14:paraId="74E0195C" w14:textId="77777777" w:rsidTr="003E1A3F">
        <w:trPr>
          <w:jc w:val="center"/>
        </w:trPr>
        <w:tc>
          <w:tcPr>
            <w:tcW w:w="4553" w:type="dxa"/>
          </w:tcPr>
          <w:p w14:paraId="083FEAB9" w14:textId="77777777" w:rsidR="0044016D" w:rsidRPr="002E69A9" w:rsidRDefault="0044016D" w:rsidP="009A05C0">
            <w:pPr>
              <w:spacing w:line="240" w:lineRule="auto"/>
              <w:rPr>
                <w:szCs w:val="24"/>
              </w:rPr>
            </w:pPr>
            <w:r w:rsidRPr="002E69A9">
              <w:rPr>
                <w:szCs w:val="24"/>
              </w:rPr>
              <w:t>Software Requirements Specification (SRS)</w:t>
            </w:r>
          </w:p>
        </w:tc>
        <w:tc>
          <w:tcPr>
            <w:tcW w:w="1785" w:type="dxa"/>
          </w:tcPr>
          <w:p w14:paraId="171C5F8D" w14:textId="77777777" w:rsidR="0044016D" w:rsidRPr="002E69A9" w:rsidRDefault="0044016D" w:rsidP="009A05C0">
            <w:pPr>
              <w:spacing w:line="240" w:lineRule="auto"/>
              <w:rPr>
                <w:szCs w:val="24"/>
              </w:rPr>
            </w:pPr>
            <w:r w:rsidRPr="002E69A9">
              <w:rPr>
                <w:szCs w:val="24"/>
              </w:rPr>
              <w:t>Design</w:t>
            </w:r>
          </w:p>
        </w:tc>
        <w:tc>
          <w:tcPr>
            <w:tcW w:w="2087" w:type="dxa"/>
            <w:gridSpan w:val="2"/>
          </w:tcPr>
          <w:p w14:paraId="368A5B5F" w14:textId="77777777" w:rsidR="0044016D" w:rsidRPr="002E69A9" w:rsidRDefault="0044016D" w:rsidP="009A05C0">
            <w:pPr>
              <w:spacing w:line="240" w:lineRule="auto"/>
              <w:rPr>
                <w:szCs w:val="24"/>
              </w:rPr>
            </w:pPr>
            <w:r w:rsidRPr="002E69A9">
              <w:rPr>
                <w:szCs w:val="24"/>
              </w:rPr>
              <w:t>Software Analysis</w:t>
            </w:r>
          </w:p>
        </w:tc>
      </w:tr>
      <w:tr w:rsidR="00EC71BF" w:rsidRPr="002E69A9" w14:paraId="3AA03BEB" w14:textId="77777777" w:rsidTr="003E1A3F">
        <w:trPr>
          <w:jc w:val="center"/>
        </w:trPr>
        <w:tc>
          <w:tcPr>
            <w:tcW w:w="4553" w:type="dxa"/>
          </w:tcPr>
          <w:p w14:paraId="5439D40F" w14:textId="77777777" w:rsidR="00EC71BF" w:rsidRPr="002E69A9" w:rsidRDefault="00EC71BF" w:rsidP="00EC71BF">
            <w:pPr>
              <w:spacing w:line="240" w:lineRule="auto"/>
              <w:rPr>
                <w:szCs w:val="24"/>
              </w:rPr>
            </w:pPr>
            <w:r w:rsidRPr="002E69A9">
              <w:rPr>
                <w:szCs w:val="24"/>
              </w:rPr>
              <w:t>Test Plan</w:t>
            </w:r>
          </w:p>
        </w:tc>
        <w:tc>
          <w:tcPr>
            <w:tcW w:w="1785" w:type="dxa"/>
          </w:tcPr>
          <w:p w14:paraId="4989242E" w14:textId="77777777" w:rsidR="00EC71BF" w:rsidRPr="002E69A9" w:rsidRDefault="00EC71BF" w:rsidP="00EC71BF">
            <w:pPr>
              <w:spacing w:line="240" w:lineRule="auto"/>
              <w:rPr>
                <w:szCs w:val="24"/>
              </w:rPr>
            </w:pPr>
            <w:r>
              <w:rPr>
                <w:szCs w:val="24"/>
              </w:rPr>
              <w:t>Test</w:t>
            </w:r>
          </w:p>
        </w:tc>
        <w:tc>
          <w:tcPr>
            <w:tcW w:w="2087" w:type="dxa"/>
            <w:gridSpan w:val="2"/>
          </w:tcPr>
          <w:p w14:paraId="2D3DE5A8" w14:textId="77777777" w:rsidR="00EC71BF" w:rsidRPr="002E69A9" w:rsidRDefault="00EC71BF" w:rsidP="00EC71BF">
            <w:pPr>
              <w:spacing w:line="240" w:lineRule="auto"/>
              <w:rPr>
                <w:szCs w:val="24"/>
              </w:rPr>
            </w:pPr>
            <w:r w:rsidRPr="002E69A9">
              <w:rPr>
                <w:szCs w:val="24"/>
              </w:rPr>
              <w:t>Test Design</w:t>
            </w:r>
          </w:p>
        </w:tc>
      </w:tr>
      <w:tr w:rsidR="00EC71BF" w:rsidRPr="002E69A9" w14:paraId="2CEA12D5" w14:textId="77777777" w:rsidTr="003E1A3F">
        <w:trPr>
          <w:jc w:val="center"/>
        </w:trPr>
        <w:tc>
          <w:tcPr>
            <w:tcW w:w="4553" w:type="dxa"/>
          </w:tcPr>
          <w:p w14:paraId="302770B4" w14:textId="77777777" w:rsidR="00EC71BF" w:rsidRPr="002E69A9" w:rsidRDefault="00EC71BF" w:rsidP="00EC71BF">
            <w:pPr>
              <w:spacing w:line="240" w:lineRule="auto"/>
              <w:rPr>
                <w:szCs w:val="24"/>
              </w:rPr>
            </w:pPr>
            <w:r w:rsidRPr="002E69A9">
              <w:rPr>
                <w:szCs w:val="24"/>
              </w:rPr>
              <w:t>Final Deliverable</w:t>
            </w:r>
          </w:p>
        </w:tc>
        <w:tc>
          <w:tcPr>
            <w:tcW w:w="1785" w:type="dxa"/>
          </w:tcPr>
          <w:p w14:paraId="741B640E" w14:textId="77777777" w:rsidR="00EC71BF" w:rsidRPr="002E69A9" w:rsidRDefault="00EC71BF" w:rsidP="00EC71BF">
            <w:pPr>
              <w:spacing w:line="240" w:lineRule="auto"/>
              <w:rPr>
                <w:szCs w:val="24"/>
              </w:rPr>
            </w:pPr>
            <w:r w:rsidRPr="002E69A9">
              <w:rPr>
                <w:szCs w:val="24"/>
              </w:rPr>
              <w:t>Code</w:t>
            </w:r>
          </w:p>
        </w:tc>
        <w:tc>
          <w:tcPr>
            <w:tcW w:w="2087" w:type="dxa"/>
            <w:gridSpan w:val="2"/>
          </w:tcPr>
          <w:p w14:paraId="59DA75E7" w14:textId="77777777" w:rsidR="00EC71BF" w:rsidRPr="002E69A9" w:rsidRDefault="00EC71BF" w:rsidP="00EC71BF">
            <w:pPr>
              <w:keepNext/>
              <w:spacing w:line="240" w:lineRule="auto"/>
              <w:rPr>
                <w:szCs w:val="24"/>
              </w:rPr>
            </w:pPr>
            <w:r w:rsidRPr="002E69A9">
              <w:rPr>
                <w:szCs w:val="24"/>
              </w:rPr>
              <w:t>Application Build</w:t>
            </w:r>
          </w:p>
        </w:tc>
      </w:tr>
    </w:tbl>
    <w:p w14:paraId="2AE14F25" w14:textId="77777777" w:rsidR="0021474D" w:rsidRDefault="0021474D" w:rsidP="0021474D">
      <w:pPr>
        <w:pStyle w:val="Caption"/>
        <w:spacing w:before="120" w:after="0" w:line="480" w:lineRule="auto"/>
        <w:jc w:val="center"/>
      </w:pPr>
      <w:bookmarkStart w:id="51" w:name="_Toc33182825"/>
      <w:r>
        <w:t xml:space="preserve">Table </w:t>
      </w:r>
      <w:r w:rsidR="007A3D48">
        <w:t>2</w:t>
      </w:r>
      <w:r>
        <w:t xml:space="preserve"> - </w:t>
      </w:r>
      <w:r w:rsidRPr="00E9074E">
        <w:t>SDLC Tasks</w:t>
      </w:r>
      <w:bookmarkEnd w:id="51"/>
    </w:p>
    <w:p w14:paraId="20A60926" w14:textId="77777777" w:rsidR="0044016D" w:rsidRPr="0044016D" w:rsidRDefault="0044016D" w:rsidP="001A37B1">
      <w:pPr>
        <w:pStyle w:val="ListParagraph"/>
        <w:numPr>
          <w:ilvl w:val="2"/>
          <w:numId w:val="8"/>
        </w:numPr>
        <w:contextualSpacing w:val="0"/>
        <w:outlineLvl w:val="2"/>
        <w:rPr>
          <w:b/>
          <w:vanish/>
        </w:rPr>
      </w:pPr>
    </w:p>
    <w:p w14:paraId="1CB9ADF4" w14:textId="77777777" w:rsidR="004279B9" w:rsidRDefault="004279B9" w:rsidP="001A37B1">
      <w:pPr>
        <w:pStyle w:val="Heading3"/>
        <w:keepNext/>
        <w:numPr>
          <w:ilvl w:val="2"/>
          <w:numId w:val="9"/>
        </w:numPr>
      </w:pPr>
      <w:r>
        <w:t>Schedule Allocation</w:t>
      </w:r>
    </w:p>
    <w:p w14:paraId="1A53377E" w14:textId="77777777" w:rsidR="004279B9" w:rsidRDefault="004279B9" w:rsidP="004279B9">
      <w:r>
        <w:t xml:space="preserve">The figure below illustrates the project schedule in a Gantt chart view. </w:t>
      </w:r>
      <w:r w:rsidR="00F1425C">
        <w:t xml:space="preserve"> </w:t>
      </w:r>
      <w:r>
        <w:t>This chart highlights the de</w:t>
      </w:r>
      <w:r w:rsidR="00F1425C">
        <w:t xml:space="preserve">pendency mapping between tasks.  </w:t>
      </w:r>
      <w:r>
        <w:t>The chart shows the major project milestones along with delivery due dates for each project deliverable.</w:t>
      </w:r>
    </w:p>
    <w:p w14:paraId="0584AC0D" w14:textId="77777777" w:rsidR="0044016D" w:rsidRDefault="0044016D" w:rsidP="0044016D">
      <w:pPr>
        <w:keepNext/>
      </w:pPr>
      <w:r w:rsidRPr="002E69A9">
        <w:rPr>
          <w:noProof/>
        </w:rPr>
        <w:drawing>
          <wp:inline distT="114300" distB="114300" distL="114300" distR="114300" wp14:anchorId="71B44752" wp14:editId="2C211512">
            <wp:extent cx="5943600" cy="2926080"/>
            <wp:effectExtent l="0" t="0" r="0" b="7620"/>
            <wp:docPr id="4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l="8173" t="22792" r="47435" b="29628"/>
                    <a:stretch>
                      <a:fillRect/>
                    </a:stretch>
                  </pic:blipFill>
                  <pic:spPr>
                    <a:xfrm>
                      <a:off x="0" y="0"/>
                      <a:ext cx="5943600" cy="2926080"/>
                    </a:xfrm>
                    <a:prstGeom prst="rect">
                      <a:avLst/>
                    </a:prstGeom>
                    <a:ln/>
                  </pic:spPr>
                </pic:pic>
              </a:graphicData>
            </a:graphic>
          </wp:inline>
        </w:drawing>
      </w:r>
    </w:p>
    <w:p w14:paraId="4DC928F1" w14:textId="77777777" w:rsidR="0044016D" w:rsidRDefault="0044016D" w:rsidP="0044016D">
      <w:pPr>
        <w:pStyle w:val="Caption"/>
        <w:jc w:val="center"/>
      </w:pPr>
      <w:bookmarkStart w:id="52" w:name="_Toc33182817"/>
      <w:r>
        <w:t xml:space="preserve">Figure </w:t>
      </w:r>
      <w:fldSimple w:instr=" SEQ Figure \* ARABIC ">
        <w:r w:rsidR="0021474D">
          <w:rPr>
            <w:noProof/>
          </w:rPr>
          <w:t>3</w:t>
        </w:r>
      </w:fldSimple>
      <w:r>
        <w:t xml:space="preserve"> - Project Timeline</w:t>
      </w:r>
      <w:bookmarkEnd w:id="52"/>
    </w:p>
    <w:p w14:paraId="39348490" w14:textId="77777777" w:rsidR="00A07A46" w:rsidRPr="00A07A46" w:rsidRDefault="00A07A46" w:rsidP="009A05C0">
      <w:pPr>
        <w:pStyle w:val="Heading1"/>
        <w:keepNext/>
      </w:pPr>
      <w:bookmarkStart w:id="53" w:name="_Toc33169935"/>
      <w:bookmarkStart w:id="54" w:name="_Toc33359837"/>
      <w:r w:rsidRPr="002E69A9">
        <w:lastRenderedPageBreak/>
        <w:t>Risk Management Plan</w:t>
      </w:r>
      <w:bookmarkEnd w:id="53"/>
      <w:bookmarkEnd w:id="54"/>
    </w:p>
    <w:p w14:paraId="2ECE4814" w14:textId="77777777" w:rsidR="004279B9" w:rsidRDefault="004279B9" w:rsidP="004D56D2">
      <w:pPr>
        <w:keepNext/>
      </w:pPr>
      <w:r>
        <w:t>The purpose of the risk management plan is to identify, analyze, and prioritize risk factors.</w:t>
      </w:r>
      <w:r w:rsidR="00F1425C">
        <w:t xml:space="preserve"> </w:t>
      </w:r>
      <w:r>
        <w:t xml:space="preserve"> The plan will also include specific risk mitigation strategies. </w:t>
      </w:r>
      <w:r w:rsidR="00F1425C">
        <w:t xml:space="preserve"> </w:t>
      </w:r>
      <w:r>
        <w:t xml:space="preserve">The risks are identified using a </w:t>
      </w:r>
      <w:commentRangeStart w:id="55"/>
      <w:r>
        <w:t>risk management matrix</w:t>
      </w:r>
      <w:commentRangeEnd w:id="55"/>
      <w:r w:rsidR="008E654C">
        <w:rPr>
          <w:rStyle w:val="CommentReference"/>
        </w:rPr>
        <w:commentReference w:id="55"/>
      </w:r>
      <w:r>
        <w:t>.</w:t>
      </w:r>
    </w:p>
    <w:tbl>
      <w:tblPr>
        <w:tblStyle w:val="TableGrid"/>
        <w:tblW w:w="0" w:type="auto"/>
        <w:jc w:val="center"/>
        <w:tblLook w:val="04A0" w:firstRow="1" w:lastRow="0" w:firstColumn="1" w:lastColumn="0" w:noHBand="0" w:noVBand="1"/>
      </w:tblPr>
      <w:tblGrid>
        <w:gridCol w:w="789"/>
        <w:gridCol w:w="360"/>
        <w:gridCol w:w="720"/>
        <w:gridCol w:w="720"/>
        <w:gridCol w:w="720"/>
        <w:gridCol w:w="720"/>
        <w:gridCol w:w="720"/>
      </w:tblGrid>
      <w:tr w:rsidR="00A07A46" w:rsidRPr="002E69A9" w14:paraId="3AF0E52E" w14:textId="77777777" w:rsidTr="00633CEE">
        <w:trPr>
          <w:trHeight w:val="720"/>
          <w:jc w:val="center"/>
        </w:trPr>
        <w:tc>
          <w:tcPr>
            <w:tcW w:w="774" w:type="dxa"/>
            <w:vMerge w:val="restart"/>
            <w:tcBorders>
              <w:top w:val="nil"/>
              <w:left w:val="nil"/>
              <w:right w:val="nil"/>
            </w:tcBorders>
            <w:shd w:val="clear" w:color="auto" w:fill="FFFFFF" w:themeFill="background1"/>
            <w:textDirection w:val="btLr"/>
            <w:vAlign w:val="bottom"/>
          </w:tcPr>
          <w:p w14:paraId="3AAFF0D9" w14:textId="77777777" w:rsidR="00A07A46" w:rsidRPr="002E69A9" w:rsidRDefault="00A07A46" w:rsidP="009A05C0">
            <w:pPr>
              <w:keepNext/>
              <w:keepLines/>
              <w:ind w:left="113" w:right="113"/>
              <w:jc w:val="center"/>
              <w:rPr>
                <w:b/>
                <w:bCs/>
              </w:rPr>
            </w:pPr>
            <w:r w:rsidRPr="002E69A9">
              <w:rPr>
                <w:b/>
                <w:bCs/>
              </w:rPr>
              <w:t>PROBABILITY</w:t>
            </w:r>
          </w:p>
        </w:tc>
        <w:tc>
          <w:tcPr>
            <w:tcW w:w="360" w:type="dxa"/>
            <w:tcBorders>
              <w:top w:val="nil"/>
              <w:left w:val="nil"/>
              <w:bottom w:val="nil"/>
              <w:right w:val="single" w:sz="4" w:space="0" w:color="auto"/>
            </w:tcBorders>
            <w:shd w:val="clear" w:color="auto" w:fill="FFFFFF" w:themeFill="background1"/>
            <w:vAlign w:val="center"/>
          </w:tcPr>
          <w:p w14:paraId="0AB7768C" w14:textId="77777777" w:rsidR="00A07A46" w:rsidRPr="002E69A9" w:rsidRDefault="00A07A46" w:rsidP="009A05C0">
            <w:pPr>
              <w:keepNext/>
              <w:keepLines/>
              <w:jc w:val="right"/>
              <w:rPr>
                <w:b/>
                <w:bCs/>
              </w:rPr>
            </w:pPr>
            <w:r w:rsidRPr="002E69A9">
              <w:rPr>
                <w:b/>
                <w:bCs/>
              </w:rPr>
              <w:t>5</w:t>
            </w:r>
          </w:p>
        </w:tc>
        <w:tc>
          <w:tcPr>
            <w:tcW w:w="720" w:type="dxa"/>
            <w:tcBorders>
              <w:left w:val="single" w:sz="4" w:space="0" w:color="auto"/>
            </w:tcBorders>
            <w:shd w:val="clear" w:color="auto" w:fill="00B050"/>
          </w:tcPr>
          <w:p w14:paraId="3B4B97CD" w14:textId="77777777" w:rsidR="00A07A46" w:rsidRPr="002E69A9" w:rsidRDefault="00A07A46" w:rsidP="009A05C0">
            <w:pPr>
              <w:keepNext/>
              <w:keepLines/>
              <w:rPr>
                <w:b/>
                <w:bCs/>
              </w:rPr>
            </w:pPr>
          </w:p>
        </w:tc>
        <w:tc>
          <w:tcPr>
            <w:tcW w:w="720" w:type="dxa"/>
            <w:shd w:val="clear" w:color="auto" w:fill="FFFF00"/>
          </w:tcPr>
          <w:p w14:paraId="5E0B5D20" w14:textId="77777777" w:rsidR="00A07A46" w:rsidRPr="002E69A9" w:rsidRDefault="00A07A46" w:rsidP="009A05C0">
            <w:pPr>
              <w:keepNext/>
              <w:keepLines/>
              <w:rPr>
                <w:b/>
                <w:bCs/>
              </w:rPr>
            </w:pPr>
          </w:p>
        </w:tc>
        <w:tc>
          <w:tcPr>
            <w:tcW w:w="720" w:type="dxa"/>
            <w:shd w:val="clear" w:color="auto" w:fill="FF0000"/>
          </w:tcPr>
          <w:p w14:paraId="750083AA" w14:textId="77777777" w:rsidR="00A07A46" w:rsidRPr="002E69A9" w:rsidRDefault="00A07A46" w:rsidP="009A05C0">
            <w:pPr>
              <w:keepNext/>
              <w:keepLines/>
              <w:rPr>
                <w:b/>
                <w:bCs/>
              </w:rPr>
            </w:pPr>
          </w:p>
        </w:tc>
        <w:tc>
          <w:tcPr>
            <w:tcW w:w="720" w:type="dxa"/>
            <w:shd w:val="clear" w:color="auto" w:fill="FF0000"/>
          </w:tcPr>
          <w:p w14:paraId="2FC8184E" w14:textId="77777777" w:rsidR="00A07A46" w:rsidRPr="002E69A9" w:rsidRDefault="00A07A46" w:rsidP="009A05C0">
            <w:pPr>
              <w:keepNext/>
              <w:keepLines/>
              <w:rPr>
                <w:b/>
                <w:bCs/>
              </w:rPr>
            </w:pPr>
          </w:p>
        </w:tc>
        <w:tc>
          <w:tcPr>
            <w:tcW w:w="720" w:type="dxa"/>
            <w:shd w:val="clear" w:color="auto" w:fill="FF0000"/>
          </w:tcPr>
          <w:p w14:paraId="2A593271" w14:textId="77777777" w:rsidR="00A07A46" w:rsidRPr="002E69A9" w:rsidRDefault="00A07A46" w:rsidP="009A05C0">
            <w:pPr>
              <w:keepNext/>
              <w:keepLines/>
              <w:rPr>
                <w:b/>
                <w:bCs/>
              </w:rPr>
            </w:pPr>
          </w:p>
        </w:tc>
      </w:tr>
      <w:tr w:rsidR="00A07A46" w:rsidRPr="002E69A9" w14:paraId="6F5FA0CF" w14:textId="77777777" w:rsidTr="00633CEE">
        <w:trPr>
          <w:trHeight w:val="720"/>
          <w:jc w:val="center"/>
        </w:trPr>
        <w:tc>
          <w:tcPr>
            <w:tcW w:w="774" w:type="dxa"/>
            <w:vMerge/>
            <w:tcBorders>
              <w:left w:val="nil"/>
              <w:right w:val="nil"/>
            </w:tcBorders>
            <w:shd w:val="clear" w:color="auto" w:fill="FFFFFF" w:themeFill="background1"/>
          </w:tcPr>
          <w:p w14:paraId="4694DE2B" w14:textId="77777777" w:rsidR="00A07A46" w:rsidRPr="002E69A9" w:rsidRDefault="00A07A46" w:rsidP="009A05C0">
            <w:pPr>
              <w:keepNext/>
              <w:keepLines/>
              <w:jc w:val="right"/>
            </w:pPr>
          </w:p>
        </w:tc>
        <w:tc>
          <w:tcPr>
            <w:tcW w:w="360" w:type="dxa"/>
            <w:tcBorders>
              <w:top w:val="nil"/>
              <w:left w:val="nil"/>
              <w:bottom w:val="nil"/>
              <w:right w:val="single" w:sz="4" w:space="0" w:color="auto"/>
            </w:tcBorders>
            <w:shd w:val="clear" w:color="auto" w:fill="FFFFFF" w:themeFill="background1"/>
            <w:vAlign w:val="center"/>
          </w:tcPr>
          <w:p w14:paraId="581BE3E6" w14:textId="77777777" w:rsidR="00A07A46" w:rsidRPr="002E69A9" w:rsidRDefault="00A07A46" w:rsidP="009A05C0">
            <w:pPr>
              <w:keepNext/>
              <w:keepLines/>
              <w:jc w:val="right"/>
              <w:rPr>
                <w:b/>
                <w:bCs/>
              </w:rPr>
            </w:pPr>
            <w:r w:rsidRPr="002E69A9">
              <w:rPr>
                <w:b/>
                <w:bCs/>
              </w:rPr>
              <w:t>4</w:t>
            </w:r>
          </w:p>
        </w:tc>
        <w:tc>
          <w:tcPr>
            <w:tcW w:w="720" w:type="dxa"/>
            <w:tcBorders>
              <w:left w:val="single" w:sz="4" w:space="0" w:color="auto"/>
            </w:tcBorders>
            <w:shd w:val="clear" w:color="auto" w:fill="00B050"/>
            <w:vAlign w:val="center"/>
          </w:tcPr>
          <w:p w14:paraId="4102C4F3" w14:textId="77777777" w:rsidR="00A07A46" w:rsidRPr="002E69A9" w:rsidRDefault="00A07A46" w:rsidP="009A05C0">
            <w:pPr>
              <w:keepNext/>
              <w:keepLines/>
              <w:jc w:val="center"/>
              <w:rPr>
                <w:b/>
                <w:bCs/>
              </w:rPr>
            </w:pPr>
          </w:p>
        </w:tc>
        <w:tc>
          <w:tcPr>
            <w:tcW w:w="720" w:type="dxa"/>
            <w:shd w:val="clear" w:color="auto" w:fill="FFFF00"/>
            <w:vAlign w:val="center"/>
          </w:tcPr>
          <w:p w14:paraId="224A6250" w14:textId="77777777" w:rsidR="00A07A46" w:rsidRPr="002E69A9" w:rsidRDefault="00A07A46" w:rsidP="009A05C0">
            <w:pPr>
              <w:keepNext/>
              <w:keepLines/>
              <w:jc w:val="center"/>
              <w:rPr>
                <w:b/>
                <w:bCs/>
              </w:rPr>
            </w:pPr>
            <w:r w:rsidRPr="002E69A9">
              <w:rPr>
                <w:b/>
                <w:bCs/>
              </w:rPr>
              <w:t>4</w:t>
            </w:r>
          </w:p>
        </w:tc>
        <w:tc>
          <w:tcPr>
            <w:tcW w:w="720" w:type="dxa"/>
            <w:shd w:val="clear" w:color="auto" w:fill="FFFF00"/>
            <w:vAlign w:val="center"/>
          </w:tcPr>
          <w:p w14:paraId="1AAA6E35" w14:textId="77777777" w:rsidR="00A07A46" w:rsidRPr="002E69A9" w:rsidRDefault="00A07A46" w:rsidP="009A05C0">
            <w:pPr>
              <w:keepNext/>
              <w:keepLines/>
              <w:jc w:val="center"/>
              <w:rPr>
                <w:b/>
                <w:bCs/>
              </w:rPr>
            </w:pPr>
          </w:p>
        </w:tc>
        <w:tc>
          <w:tcPr>
            <w:tcW w:w="720" w:type="dxa"/>
            <w:shd w:val="clear" w:color="auto" w:fill="FF0000"/>
            <w:vAlign w:val="center"/>
          </w:tcPr>
          <w:p w14:paraId="1752A440" w14:textId="77777777" w:rsidR="00A07A46" w:rsidRPr="002E69A9" w:rsidRDefault="00A07A46" w:rsidP="009A05C0">
            <w:pPr>
              <w:keepNext/>
              <w:keepLines/>
              <w:jc w:val="center"/>
              <w:rPr>
                <w:b/>
                <w:bCs/>
              </w:rPr>
            </w:pPr>
          </w:p>
        </w:tc>
        <w:tc>
          <w:tcPr>
            <w:tcW w:w="720" w:type="dxa"/>
            <w:shd w:val="clear" w:color="auto" w:fill="FF0000"/>
            <w:vAlign w:val="center"/>
          </w:tcPr>
          <w:p w14:paraId="5873D92E" w14:textId="77777777" w:rsidR="00A07A46" w:rsidRPr="002E69A9" w:rsidRDefault="00A07A46" w:rsidP="009A05C0">
            <w:pPr>
              <w:keepNext/>
              <w:keepLines/>
              <w:jc w:val="center"/>
              <w:rPr>
                <w:b/>
                <w:bCs/>
              </w:rPr>
            </w:pPr>
          </w:p>
        </w:tc>
      </w:tr>
      <w:tr w:rsidR="00A07A46" w:rsidRPr="002E69A9" w14:paraId="39C8ACFD" w14:textId="77777777" w:rsidTr="00633CEE">
        <w:trPr>
          <w:trHeight w:val="720"/>
          <w:jc w:val="center"/>
        </w:trPr>
        <w:tc>
          <w:tcPr>
            <w:tcW w:w="774" w:type="dxa"/>
            <w:vMerge/>
            <w:tcBorders>
              <w:left w:val="nil"/>
              <w:right w:val="nil"/>
            </w:tcBorders>
            <w:shd w:val="clear" w:color="auto" w:fill="FFFFFF" w:themeFill="background1"/>
          </w:tcPr>
          <w:p w14:paraId="42A92301" w14:textId="77777777" w:rsidR="00A07A46" w:rsidRPr="002E69A9" w:rsidRDefault="00A07A46" w:rsidP="009A05C0">
            <w:pPr>
              <w:keepNext/>
              <w:keepLines/>
              <w:jc w:val="right"/>
            </w:pPr>
          </w:p>
        </w:tc>
        <w:tc>
          <w:tcPr>
            <w:tcW w:w="360" w:type="dxa"/>
            <w:tcBorders>
              <w:top w:val="nil"/>
              <w:left w:val="nil"/>
              <w:bottom w:val="nil"/>
              <w:right w:val="single" w:sz="4" w:space="0" w:color="auto"/>
            </w:tcBorders>
            <w:shd w:val="clear" w:color="auto" w:fill="FFFFFF" w:themeFill="background1"/>
            <w:vAlign w:val="center"/>
          </w:tcPr>
          <w:p w14:paraId="6DB0B64D" w14:textId="77777777" w:rsidR="00A07A46" w:rsidRPr="002E69A9" w:rsidRDefault="00A07A46" w:rsidP="009A05C0">
            <w:pPr>
              <w:keepNext/>
              <w:keepLines/>
              <w:jc w:val="right"/>
              <w:rPr>
                <w:b/>
                <w:bCs/>
              </w:rPr>
            </w:pPr>
            <w:r w:rsidRPr="002E69A9">
              <w:rPr>
                <w:b/>
                <w:bCs/>
              </w:rPr>
              <w:t>3</w:t>
            </w:r>
          </w:p>
        </w:tc>
        <w:tc>
          <w:tcPr>
            <w:tcW w:w="720" w:type="dxa"/>
            <w:tcBorders>
              <w:left w:val="single" w:sz="4" w:space="0" w:color="auto"/>
            </w:tcBorders>
            <w:shd w:val="clear" w:color="auto" w:fill="00B050"/>
            <w:vAlign w:val="center"/>
          </w:tcPr>
          <w:p w14:paraId="2F4E991E" w14:textId="77777777" w:rsidR="00A07A46" w:rsidRPr="002E69A9" w:rsidRDefault="00A07A46" w:rsidP="009A05C0">
            <w:pPr>
              <w:keepNext/>
              <w:keepLines/>
              <w:jc w:val="center"/>
              <w:rPr>
                <w:b/>
                <w:bCs/>
              </w:rPr>
            </w:pPr>
          </w:p>
        </w:tc>
        <w:tc>
          <w:tcPr>
            <w:tcW w:w="720" w:type="dxa"/>
            <w:shd w:val="clear" w:color="auto" w:fill="00B050"/>
            <w:vAlign w:val="center"/>
          </w:tcPr>
          <w:p w14:paraId="7554D229" w14:textId="77777777" w:rsidR="00A07A46" w:rsidRPr="002E69A9" w:rsidRDefault="00A07A46" w:rsidP="009A05C0">
            <w:pPr>
              <w:keepNext/>
              <w:keepLines/>
              <w:jc w:val="center"/>
              <w:rPr>
                <w:b/>
                <w:bCs/>
              </w:rPr>
            </w:pPr>
          </w:p>
        </w:tc>
        <w:tc>
          <w:tcPr>
            <w:tcW w:w="720" w:type="dxa"/>
            <w:shd w:val="clear" w:color="auto" w:fill="FFFF00"/>
            <w:vAlign w:val="center"/>
          </w:tcPr>
          <w:p w14:paraId="520F6CEC" w14:textId="77777777" w:rsidR="00A07A46" w:rsidRPr="002E69A9" w:rsidRDefault="00A07A46" w:rsidP="009A05C0">
            <w:pPr>
              <w:keepNext/>
              <w:keepLines/>
              <w:jc w:val="center"/>
              <w:rPr>
                <w:b/>
                <w:bCs/>
              </w:rPr>
            </w:pPr>
            <w:r w:rsidRPr="002E69A9">
              <w:rPr>
                <w:b/>
                <w:bCs/>
              </w:rPr>
              <w:t>2</w:t>
            </w:r>
          </w:p>
        </w:tc>
        <w:tc>
          <w:tcPr>
            <w:tcW w:w="720" w:type="dxa"/>
            <w:shd w:val="clear" w:color="auto" w:fill="FFFF00"/>
            <w:vAlign w:val="center"/>
          </w:tcPr>
          <w:p w14:paraId="34D287A8" w14:textId="77777777" w:rsidR="00A07A46" w:rsidRPr="002E69A9" w:rsidRDefault="00A07A46" w:rsidP="009A05C0">
            <w:pPr>
              <w:keepNext/>
              <w:keepLines/>
              <w:jc w:val="center"/>
              <w:rPr>
                <w:b/>
                <w:bCs/>
              </w:rPr>
            </w:pPr>
          </w:p>
        </w:tc>
        <w:tc>
          <w:tcPr>
            <w:tcW w:w="720" w:type="dxa"/>
            <w:shd w:val="clear" w:color="auto" w:fill="FF0000"/>
            <w:vAlign w:val="center"/>
          </w:tcPr>
          <w:p w14:paraId="0BAAFD6B" w14:textId="77777777" w:rsidR="00A07A46" w:rsidRPr="002E69A9" w:rsidRDefault="00A07A46" w:rsidP="009A05C0">
            <w:pPr>
              <w:keepNext/>
              <w:keepLines/>
              <w:jc w:val="center"/>
              <w:rPr>
                <w:b/>
                <w:bCs/>
              </w:rPr>
            </w:pPr>
            <w:r w:rsidRPr="002E69A9">
              <w:rPr>
                <w:b/>
                <w:bCs/>
              </w:rPr>
              <w:t>5</w:t>
            </w:r>
          </w:p>
        </w:tc>
      </w:tr>
      <w:tr w:rsidR="00A07A46" w:rsidRPr="002E69A9" w14:paraId="0BFEB8FB" w14:textId="77777777" w:rsidTr="00633CEE">
        <w:trPr>
          <w:trHeight w:val="720"/>
          <w:jc w:val="center"/>
        </w:trPr>
        <w:tc>
          <w:tcPr>
            <w:tcW w:w="774" w:type="dxa"/>
            <w:vMerge/>
            <w:tcBorders>
              <w:left w:val="nil"/>
              <w:right w:val="nil"/>
            </w:tcBorders>
            <w:shd w:val="clear" w:color="auto" w:fill="FFFFFF" w:themeFill="background1"/>
          </w:tcPr>
          <w:p w14:paraId="62A14BD0" w14:textId="77777777" w:rsidR="00A07A46" w:rsidRPr="002E69A9" w:rsidRDefault="00A07A46" w:rsidP="009A05C0">
            <w:pPr>
              <w:keepNext/>
              <w:keepLines/>
              <w:jc w:val="right"/>
            </w:pPr>
          </w:p>
        </w:tc>
        <w:tc>
          <w:tcPr>
            <w:tcW w:w="360" w:type="dxa"/>
            <w:tcBorders>
              <w:top w:val="nil"/>
              <w:left w:val="nil"/>
              <w:bottom w:val="nil"/>
              <w:right w:val="single" w:sz="4" w:space="0" w:color="auto"/>
            </w:tcBorders>
            <w:shd w:val="clear" w:color="auto" w:fill="FFFFFF" w:themeFill="background1"/>
            <w:vAlign w:val="center"/>
          </w:tcPr>
          <w:p w14:paraId="60E64599" w14:textId="77777777" w:rsidR="00A07A46" w:rsidRPr="002E69A9" w:rsidRDefault="00A07A46" w:rsidP="009A05C0">
            <w:pPr>
              <w:keepNext/>
              <w:keepLines/>
              <w:jc w:val="right"/>
              <w:rPr>
                <w:b/>
                <w:bCs/>
              </w:rPr>
            </w:pPr>
            <w:r w:rsidRPr="002E69A9">
              <w:rPr>
                <w:b/>
                <w:bCs/>
              </w:rPr>
              <w:t>2</w:t>
            </w:r>
          </w:p>
        </w:tc>
        <w:tc>
          <w:tcPr>
            <w:tcW w:w="720" w:type="dxa"/>
            <w:tcBorders>
              <w:left w:val="single" w:sz="4" w:space="0" w:color="auto"/>
            </w:tcBorders>
            <w:shd w:val="clear" w:color="auto" w:fill="00B050"/>
            <w:vAlign w:val="center"/>
          </w:tcPr>
          <w:p w14:paraId="7D08F304" w14:textId="77777777" w:rsidR="00A07A46" w:rsidRPr="002E69A9" w:rsidRDefault="00A07A46" w:rsidP="009A05C0">
            <w:pPr>
              <w:keepNext/>
              <w:keepLines/>
              <w:jc w:val="center"/>
              <w:rPr>
                <w:b/>
                <w:bCs/>
              </w:rPr>
            </w:pPr>
          </w:p>
        </w:tc>
        <w:tc>
          <w:tcPr>
            <w:tcW w:w="720" w:type="dxa"/>
            <w:shd w:val="clear" w:color="auto" w:fill="00B050"/>
            <w:vAlign w:val="center"/>
          </w:tcPr>
          <w:p w14:paraId="5B5FEAFF" w14:textId="77777777" w:rsidR="00A07A46" w:rsidRPr="002E69A9" w:rsidRDefault="00A07A46" w:rsidP="009A05C0">
            <w:pPr>
              <w:keepNext/>
              <w:keepLines/>
              <w:jc w:val="center"/>
              <w:rPr>
                <w:b/>
                <w:bCs/>
              </w:rPr>
            </w:pPr>
          </w:p>
        </w:tc>
        <w:tc>
          <w:tcPr>
            <w:tcW w:w="720" w:type="dxa"/>
            <w:shd w:val="clear" w:color="auto" w:fill="00B050"/>
            <w:vAlign w:val="center"/>
          </w:tcPr>
          <w:p w14:paraId="09C70CEF" w14:textId="77777777" w:rsidR="00A07A46" w:rsidRPr="002E69A9" w:rsidRDefault="00A07A46" w:rsidP="009A05C0">
            <w:pPr>
              <w:keepNext/>
              <w:keepLines/>
              <w:jc w:val="center"/>
              <w:rPr>
                <w:b/>
                <w:bCs/>
              </w:rPr>
            </w:pPr>
          </w:p>
        </w:tc>
        <w:tc>
          <w:tcPr>
            <w:tcW w:w="720" w:type="dxa"/>
            <w:shd w:val="clear" w:color="auto" w:fill="FFFF00"/>
            <w:vAlign w:val="center"/>
          </w:tcPr>
          <w:p w14:paraId="3447ED90" w14:textId="77777777" w:rsidR="00A07A46" w:rsidRPr="002E69A9" w:rsidRDefault="00A07A46" w:rsidP="009A05C0">
            <w:pPr>
              <w:keepNext/>
              <w:keepLines/>
              <w:jc w:val="center"/>
              <w:rPr>
                <w:b/>
                <w:bCs/>
              </w:rPr>
            </w:pPr>
          </w:p>
        </w:tc>
        <w:tc>
          <w:tcPr>
            <w:tcW w:w="720" w:type="dxa"/>
            <w:shd w:val="clear" w:color="auto" w:fill="FFFF00"/>
            <w:vAlign w:val="center"/>
          </w:tcPr>
          <w:p w14:paraId="467184C1" w14:textId="77777777" w:rsidR="00A07A46" w:rsidRPr="002E69A9" w:rsidRDefault="00A07A46" w:rsidP="009A05C0">
            <w:pPr>
              <w:keepNext/>
              <w:keepLines/>
              <w:jc w:val="center"/>
              <w:rPr>
                <w:b/>
                <w:bCs/>
              </w:rPr>
            </w:pPr>
          </w:p>
        </w:tc>
      </w:tr>
      <w:tr w:rsidR="00A07A46" w:rsidRPr="002E69A9" w14:paraId="5B3FEB81" w14:textId="77777777" w:rsidTr="00633CEE">
        <w:trPr>
          <w:trHeight w:val="720"/>
          <w:jc w:val="center"/>
        </w:trPr>
        <w:tc>
          <w:tcPr>
            <w:tcW w:w="774" w:type="dxa"/>
            <w:vMerge/>
            <w:tcBorders>
              <w:left w:val="nil"/>
              <w:bottom w:val="nil"/>
              <w:right w:val="nil"/>
            </w:tcBorders>
            <w:shd w:val="clear" w:color="auto" w:fill="FFFFFF" w:themeFill="background1"/>
          </w:tcPr>
          <w:p w14:paraId="460B38FE" w14:textId="77777777" w:rsidR="00A07A46" w:rsidRPr="002E69A9" w:rsidRDefault="00A07A46" w:rsidP="009A05C0">
            <w:pPr>
              <w:keepNext/>
              <w:keepLines/>
              <w:jc w:val="right"/>
            </w:pPr>
          </w:p>
        </w:tc>
        <w:tc>
          <w:tcPr>
            <w:tcW w:w="360" w:type="dxa"/>
            <w:tcBorders>
              <w:top w:val="nil"/>
              <w:left w:val="nil"/>
              <w:bottom w:val="nil"/>
              <w:right w:val="single" w:sz="4" w:space="0" w:color="auto"/>
            </w:tcBorders>
            <w:shd w:val="clear" w:color="auto" w:fill="FFFFFF" w:themeFill="background1"/>
            <w:vAlign w:val="center"/>
          </w:tcPr>
          <w:p w14:paraId="379650E0" w14:textId="77777777" w:rsidR="00A07A46" w:rsidRPr="002E69A9" w:rsidRDefault="00A07A46" w:rsidP="009A05C0">
            <w:pPr>
              <w:keepNext/>
              <w:keepLines/>
              <w:jc w:val="right"/>
              <w:rPr>
                <w:b/>
                <w:bCs/>
              </w:rPr>
            </w:pPr>
            <w:r w:rsidRPr="002E69A9">
              <w:rPr>
                <w:b/>
                <w:bCs/>
              </w:rPr>
              <w:t>1</w:t>
            </w:r>
          </w:p>
        </w:tc>
        <w:tc>
          <w:tcPr>
            <w:tcW w:w="720" w:type="dxa"/>
            <w:tcBorders>
              <w:left w:val="single" w:sz="4" w:space="0" w:color="auto"/>
              <w:bottom w:val="nil"/>
            </w:tcBorders>
            <w:shd w:val="clear" w:color="auto" w:fill="00B050"/>
            <w:vAlign w:val="center"/>
          </w:tcPr>
          <w:p w14:paraId="1CA96ABB" w14:textId="77777777" w:rsidR="00A07A46" w:rsidRPr="002E69A9" w:rsidRDefault="00A07A46" w:rsidP="009A05C0">
            <w:pPr>
              <w:keepNext/>
              <w:keepLines/>
              <w:jc w:val="center"/>
              <w:rPr>
                <w:b/>
                <w:bCs/>
              </w:rPr>
            </w:pPr>
            <w:r w:rsidRPr="002E69A9">
              <w:rPr>
                <w:b/>
                <w:bCs/>
              </w:rPr>
              <w:t>1</w:t>
            </w:r>
          </w:p>
        </w:tc>
        <w:tc>
          <w:tcPr>
            <w:tcW w:w="720" w:type="dxa"/>
            <w:tcBorders>
              <w:bottom w:val="nil"/>
            </w:tcBorders>
            <w:shd w:val="clear" w:color="auto" w:fill="00B050"/>
            <w:vAlign w:val="center"/>
          </w:tcPr>
          <w:p w14:paraId="2A705B1B" w14:textId="77777777" w:rsidR="00A07A46" w:rsidRPr="002E69A9" w:rsidRDefault="00A07A46" w:rsidP="009A05C0">
            <w:pPr>
              <w:keepNext/>
              <w:keepLines/>
              <w:jc w:val="center"/>
              <w:rPr>
                <w:b/>
                <w:bCs/>
              </w:rPr>
            </w:pPr>
            <w:r w:rsidRPr="002E69A9">
              <w:rPr>
                <w:b/>
                <w:bCs/>
              </w:rPr>
              <w:t>3</w:t>
            </w:r>
          </w:p>
        </w:tc>
        <w:tc>
          <w:tcPr>
            <w:tcW w:w="720" w:type="dxa"/>
            <w:tcBorders>
              <w:bottom w:val="nil"/>
            </w:tcBorders>
            <w:shd w:val="clear" w:color="auto" w:fill="00B050"/>
            <w:vAlign w:val="center"/>
          </w:tcPr>
          <w:p w14:paraId="3363E61D" w14:textId="77777777" w:rsidR="00A07A46" w:rsidRPr="002E69A9" w:rsidRDefault="00A07A46" w:rsidP="009A05C0">
            <w:pPr>
              <w:keepNext/>
              <w:keepLines/>
              <w:jc w:val="center"/>
              <w:rPr>
                <w:b/>
                <w:bCs/>
              </w:rPr>
            </w:pPr>
          </w:p>
        </w:tc>
        <w:tc>
          <w:tcPr>
            <w:tcW w:w="720" w:type="dxa"/>
            <w:tcBorders>
              <w:bottom w:val="nil"/>
            </w:tcBorders>
            <w:shd w:val="clear" w:color="auto" w:fill="00B050"/>
            <w:vAlign w:val="center"/>
          </w:tcPr>
          <w:p w14:paraId="1A7FAF12" w14:textId="77777777" w:rsidR="00A07A46" w:rsidRPr="002E69A9" w:rsidRDefault="00A07A46" w:rsidP="009A05C0">
            <w:pPr>
              <w:keepNext/>
              <w:keepLines/>
              <w:jc w:val="center"/>
              <w:rPr>
                <w:b/>
                <w:bCs/>
              </w:rPr>
            </w:pPr>
          </w:p>
        </w:tc>
        <w:tc>
          <w:tcPr>
            <w:tcW w:w="720" w:type="dxa"/>
            <w:tcBorders>
              <w:bottom w:val="nil"/>
            </w:tcBorders>
            <w:shd w:val="clear" w:color="auto" w:fill="FFFF00"/>
            <w:vAlign w:val="center"/>
          </w:tcPr>
          <w:p w14:paraId="2F6BF26C" w14:textId="77777777" w:rsidR="00A07A46" w:rsidRPr="002E69A9" w:rsidRDefault="00A07A46" w:rsidP="009A05C0">
            <w:pPr>
              <w:keepNext/>
              <w:keepLines/>
              <w:jc w:val="center"/>
              <w:rPr>
                <w:b/>
                <w:bCs/>
              </w:rPr>
            </w:pPr>
          </w:p>
        </w:tc>
      </w:tr>
      <w:tr w:rsidR="00A07A46" w:rsidRPr="002E69A9" w14:paraId="66956BAE" w14:textId="77777777" w:rsidTr="00DF6876">
        <w:trPr>
          <w:trHeight w:val="351"/>
          <w:jc w:val="center"/>
        </w:trPr>
        <w:tc>
          <w:tcPr>
            <w:tcW w:w="774" w:type="dxa"/>
            <w:tcBorders>
              <w:top w:val="nil"/>
              <w:left w:val="nil"/>
              <w:bottom w:val="nil"/>
              <w:right w:val="nil"/>
            </w:tcBorders>
            <w:shd w:val="clear" w:color="auto" w:fill="FFFFFF" w:themeFill="background1"/>
          </w:tcPr>
          <w:p w14:paraId="3E3A9EA3" w14:textId="77777777" w:rsidR="00A07A46" w:rsidRPr="002E69A9" w:rsidRDefault="00A07A46" w:rsidP="009A05C0">
            <w:pPr>
              <w:keepNext/>
              <w:keepLines/>
              <w:jc w:val="right"/>
            </w:pPr>
          </w:p>
        </w:tc>
        <w:tc>
          <w:tcPr>
            <w:tcW w:w="360" w:type="dxa"/>
            <w:tcBorders>
              <w:top w:val="nil"/>
              <w:left w:val="nil"/>
              <w:bottom w:val="nil"/>
              <w:right w:val="nil"/>
            </w:tcBorders>
            <w:shd w:val="clear" w:color="auto" w:fill="FFFFFF" w:themeFill="background1"/>
            <w:vAlign w:val="center"/>
          </w:tcPr>
          <w:p w14:paraId="69E4A6D5" w14:textId="77777777" w:rsidR="00A07A46" w:rsidRPr="002E69A9" w:rsidRDefault="00A07A46" w:rsidP="009A05C0">
            <w:pPr>
              <w:keepNext/>
              <w:keepLines/>
              <w:jc w:val="right"/>
              <w:rPr>
                <w:b/>
                <w:bCs/>
              </w:rPr>
            </w:pPr>
          </w:p>
        </w:tc>
        <w:tc>
          <w:tcPr>
            <w:tcW w:w="720" w:type="dxa"/>
            <w:tcBorders>
              <w:top w:val="nil"/>
              <w:left w:val="nil"/>
              <w:bottom w:val="nil"/>
              <w:right w:val="nil"/>
            </w:tcBorders>
            <w:shd w:val="clear" w:color="auto" w:fill="FFFFFF" w:themeFill="background1"/>
          </w:tcPr>
          <w:p w14:paraId="03E12E7F" w14:textId="77777777" w:rsidR="00A07A46" w:rsidRPr="002E69A9" w:rsidRDefault="00A07A46" w:rsidP="009A05C0">
            <w:pPr>
              <w:keepNext/>
              <w:keepLines/>
              <w:jc w:val="center"/>
              <w:rPr>
                <w:b/>
                <w:bCs/>
              </w:rPr>
            </w:pPr>
            <w:r w:rsidRPr="002E69A9">
              <w:rPr>
                <w:b/>
                <w:bCs/>
              </w:rPr>
              <w:t>1</w:t>
            </w:r>
          </w:p>
        </w:tc>
        <w:tc>
          <w:tcPr>
            <w:tcW w:w="720" w:type="dxa"/>
            <w:tcBorders>
              <w:top w:val="nil"/>
              <w:left w:val="nil"/>
              <w:bottom w:val="nil"/>
              <w:right w:val="nil"/>
            </w:tcBorders>
            <w:shd w:val="clear" w:color="auto" w:fill="FFFFFF" w:themeFill="background1"/>
          </w:tcPr>
          <w:p w14:paraId="70C16DF0" w14:textId="77777777" w:rsidR="00A07A46" w:rsidRPr="002E69A9" w:rsidRDefault="00A07A46" w:rsidP="009A05C0">
            <w:pPr>
              <w:keepNext/>
              <w:keepLines/>
              <w:jc w:val="center"/>
              <w:rPr>
                <w:b/>
                <w:bCs/>
              </w:rPr>
            </w:pPr>
            <w:r w:rsidRPr="002E69A9">
              <w:rPr>
                <w:b/>
                <w:bCs/>
              </w:rPr>
              <w:t>2</w:t>
            </w:r>
          </w:p>
        </w:tc>
        <w:tc>
          <w:tcPr>
            <w:tcW w:w="720" w:type="dxa"/>
            <w:tcBorders>
              <w:top w:val="nil"/>
              <w:left w:val="nil"/>
              <w:bottom w:val="nil"/>
              <w:right w:val="nil"/>
            </w:tcBorders>
            <w:shd w:val="clear" w:color="auto" w:fill="FFFFFF" w:themeFill="background1"/>
          </w:tcPr>
          <w:p w14:paraId="47A38C0B" w14:textId="77777777" w:rsidR="00A07A46" w:rsidRPr="002E69A9" w:rsidRDefault="00A07A46" w:rsidP="009A05C0">
            <w:pPr>
              <w:keepNext/>
              <w:keepLines/>
              <w:jc w:val="center"/>
              <w:rPr>
                <w:b/>
                <w:bCs/>
              </w:rPr>
            </w:pPr>
            <w:r w:rsidRPr="002E69A9">
              <w:rPr>
                <w:b/>
                <w:bCs/>
              </w:rPr>
              <w:t>3</w:t>
            </w:r>
          </w:p>
        </w:tc>
        <w:tc>
          <w:tcPr>
            <w:tcW w:w="720" w:type="dxa"/>
            <w:tcBorders>
              <w:top w:val="nil"/>
              <w:left w:val="nil"/>
              <w:bottom w:val="nil"/>
              <w:right w:val="nil"/>
            </w:tcBorders>
            <w:shd w:val="clear" w:color="auto" w:fill="FFFFFF" w:themeFill="background1"/>
          </w:tcPr>
          <w:p w14:paraId="68406593" w14:textId="77777777" w:rsidR="00A07A46" w:rsidRPr="002E69A9" w:rsidRDefault="00A07A46" w:rsidP="009A05C0">
            <w:pPr>
              <w:keepNext/>
              <w:keepLines/>
              <w:jc w:val="center"/>
              <w:rPr>
                <w:b/>
                <w:bCs/>
              </w:rPr>
            </w:pPr>
            <w:r w:rsidRPr="002E69A9">
              <w:rPr>
                <w:b/>
                <w:bCs/>
              </w:rPr>
              <w:t>4</w:t>
            </w:r>
          </w:p>
        </w:tc>
        <w:tc>
          <w:tcPr>
            <w:tcW w:w="720" w:type="dxa"/>
            <w:tcBorders>
              <w:top w:val="nil"/>
              <w:left w:val="nil"/>
              <w:bottom w:val="nil"/>
              <w:right w:val="nil"/>
            </w:tcBorders>
            <w:shd w:val="clear" w:color="auto" w:fill="FFFFFF" w:themeFill="background1"/>
          </w:tcPr>
          <w:p w14:paraId="0985A19B" w14:textId="77777777" w:rsidR="00A07A46" w:rsidRPr="002E69A9" w:rsidRDefault="00A07A46" w:rsidP="009A05C0">
            <w:pPr>
              <w:keepNext/>
              <w:keepLines/>
              <w:jc w:val="center"/>
              <w:rPr>
                <w:b/>
                <w:bCs/>
              </w:rPr>
            </w:pPr>
            <w:r w:rsidRPr="002E69A9">
              <w:rPr>
                <w:b/>
                <w:bCs/>
              </w:rPr>
              <w:t>5</w:t>
            </w:r>
          </w:p>
        </w:tc>
      </w:tr>
      <w:tr w:rsidR="00A07A46" w:rsidRPr="002E69A9" w14:paraId="63717439" w14:textId="77777777" w:rsidTr="00633CEE">
        <w:trPr>
          <w:trHeight w:val="720"/>
          <w:jc w:val="center"/>
        </w:trPr>
        <w:tc>
          <w:tcPr>
            <w:tcW w:w="774" w:type="dxa"/>
            <w:tcBorders>
              <w:top w:val="nil"/>
              <w:left w:val="nil"/>
              <w:bottom w:val="nil"/>
              <w:right w:val="nil"/>
            </w:tcBorders>
            <w:shd w:val="clear" w:color="auto" w:fill="FFFFFF" w:themeFill="background1"/>
          </w:tcPr>
          <w:p w14:paraId="0D50F125" w14:textId="77777777" w:rsidR="00A07A46" w:rsidRPr="002E69A9" w:rsidRDefault="00A07A46" w:rsidP="009A05C0">
            <w:pPr>
              <w:keepNext/>
              <w:keepLines/>
              <w:jc w:val="right"/>
            </w:pPr>
          </w:p>
        </w:tc>
        <w:tc>
          <w:tcPr>
            <w:tcW w:w="360" w:type="dxa"/>
            <w:tcBorders>
              <w:top w:val="nil"/>
              <w:left w:val="nil"/>
              <w:bottom w:val="nil"/>
              <w:right w:val="nil"/>
            </w:tcBorders>
            <w:shd w:val="clear" w:color="auto" w:fill="FFFFFF" w:themeFill="background1"/>
            <w:vAlign w:val="center"/>
          </w:tcPr>
          <w:p w14:paraId="753FC060" w14:textId="77777777" w:rsidR="00A07A46" w:rsidRPr="002E69A9" w:rsidRDefault="00A07A46" w:rsidP="009A05C0">
            <w:pPr>
              <w:keepNext/>
              <w:keepLines/>
              <w:jc w:val="right"/>
              <w:rPr>
                <w:b/>
                <w:bCs/>
              </w:rPr>
            </w:pPr>
          </w:p>
        </w:tc>
        <w:tc>
          <w:tcPr>
            <w:tcW w:w="3600" w:type="dxa"/>
            <w:gridSpan w:val="5"/>
            <w:tcBorders>
              <w:top w:val="nil"/>
              <w:left w:val="nil"/>
              <w:bottom w:val="nil"/>
              <w:right w:val="nil"/>
            </w:tcBorders>
            <w:shd w:val="clear" w:color="auto" w:fill="FFFFFF" w:themeFill="background1"/>
          </w:tcPr>
          <w:p w14:paraId="29C41BF6" w14:textId="77777777" w:rsidR="00A07A46" w:rsidRPr="002E69A9" w:rsidRDefault="00A07A46" w:rsidP="009A05C0">
            <w:pPr>
              <w:keepNext/>
              <w:keepLines/>
              <w:jc w:val="center"/>
              <w:rPr>
                <w:b/>
                <w:bCs/>
              </w:rPr>
            </w:pPr>
            <w:r w:rsidRPr="002E69A9">
              <w:rPr>
                <w:b/>
                <w:bCs/>
              </w:rPr>
              <w:t>CONSEQUENCE</w:t>
            </w:r>
          </w:p>
        </w:tc>
      </w:tr>
    </w:tbl>
    <w:tbl>
      <w:tblPr>
        <w:tblStyle w:val="1"/>
        <w:tblW w:w="89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710"/>
        <w:gridCol w:w="3870"/>
        <w:gridCol w:w="4365"/>
      </w:tblGrid>
      <w:tr w:rsidR="00A07A46" w:rsidRPr="002E69A9" w14:paraId="1F584A6A" w14:textId="77777777" w:rsidTr="00CD22BC">
        <w:trPr>
          <w:trHeight w:val="717"/>
          <w:tblHeader/>
          <w:jc w:val="center"/>
        </w:trPr>
        <w:tc>
          <w:tcPr>
            <w:tcW w:w="710" w:type="dxa"/>
            <w:shd w:val="clear" w:color="auto" w:fill="ED7D31" w:themeFill="accent2"/>
            <w:vAlign w:val="center"/>
          </w:tcPr>
          <w:p w14:paraId="12848FF8" w14:textId="77777777" w:rsidR="00A07A46" w:rsidRPr="002E69A9" w:rsidRDefault="00A07A46" w:rsidP="00A07A46">
            <w:pPr>
              <w:spacing w:line="240" w:lineRule="auto"/>
              <w:jc w:val="center"/>
              <w:rPr>
                <w:b/>
                <w:bCs/>
                <w:szCs w:val="24"/>
              </w:rPr>
            </w:pPr>
            <w:commentRangeStart w:id="56"/>
            <w:r w:rsidRPr="002E69A9">
              <w:rPr>
                <w:b/>
                <w:bCs/>
                <w:szCs w:val="24"/>
              </w:rPr>
              <w:t>Risk ID</w:t>
            </w:r>
            <w:commentRangeEnd w:id="56"/>
            <w:r w:rsidR="008E654C">
              <w:rPr>
                <w:rStyle w:val="CommentReference"/>
                <w:rFonts w:eastAsiaTheme="minorHAnsi"/>
              </w:rPr>
              <w:commentReference w:id="56"/>
            </w:r>
          </w:p>
        </w:tc>
        <w:tc>
          <w:tcPr>
            <w:tcW w:w="3870" w:type="dxa"/>
            <w:shd w:val="clear" w:color="auto" w:fill="ED7D31" w:themeFill="accent2"/>
            <w:vAlign w:val="center"/>
          </w:tcPr>
          <w:p w14:paraId="0293C7BB" w14:textId="77777777" w:rsidR="00A07A46" w:rsidRPr="002E69A9" w:rsidRDefault="00A07A46" w:rsidP="00B10F0D">
            <w:pPr>
              <w:spacing w:line="240" w:lineRule="auto"/>
              <w:jc w:val="center"/>
              <w:rPr>
                <w:b/>
                <w:bCs/>
                <w:szCs w:val="24"/>
              </w:rPr>
            </w:pPr>
            <w:r w:rsidRPr="002E69A9">
              <w:rPr>
                <w:b/>
                <w:bCs/>
                <w:szCs w:val="24"/>
              </w:rPr>
              <w:t>Description</w:t>
            </w:r>
          </w:p>
        </w:tc>
        <w:tc>
          <w:tcPr>
            <w:tcW w:w="4365" w:type="dxa"/>
            <w:shd w:val="clear" w:color="auto" w:fill="ED7D31" w:themeFill="accent2"/>
            <w:vAlign w:val="center"/>
          </w:tcPr>
          <w:p w14:paraId="7A6211F8" w14:textId="77777777" w:rsidR="00A07A46" w:rsidRPr="002E69A9" w:rsidRDefault="00A07A46" w:rsidP="00B10F0D">
            <w:pPr>
              <w:spacing w:line="240" w:lineRule="auto"/>
              <w:jc w:val="center"/>
              <w:rPr>
                <w:b/>
                <w:bCs/>
                <w:szCs w:val="24"/>
              </w:rPr>
            </w:pPr>
            <w:r w:rsidRPr="002E69A9">
              <w:rPr>
                <w:b/>
                <w:bCs/>
                <w:szCs w:val="24"/>
              </w:rPr>
              <w:t>Impact</w:t>
            </w:r>
          </w:p>
        </w:tc>
      </w:tr>
      <w:tr w:rsidR="00A07A46" w:rsidRPr="002E69A9" w14:paraId="7286A286" w14:textId="77777777" w:rsidTr="00CD22BC">
        <w:trPr>
          <w:jc w:val="center"/>
        </w:trPr>
        <w:tc>
          <w:tcPr>
            <w:tcW w:w="710" w:type="dxa"/>
            <w:vAlign w:val="center"/>
          </w:tcPr>
          <w:p w14:paraId="192B7D88" w14:textId="77777777" w:rsidR="00A07A46" w:rsidRPr="002E69A9" w:rsidRDefault="00A07A46" w:rsidP="00E02994">
            <w:pPr>
              <w:jc w:val="center"/>
              <w:rPr>
                <w:szCs w:val="24"/>
              </w:rPr>
            </w:pPr>
            <w:r w:rsidRPr="002E69A9">
              <w:rPr>
                <w:szCs w:val="24"/>
              </w:rPr>
              <w:t>1</w:t>
            </w:r>
          </w:p>
        </w:tc>
        <w:tc>
          <w:tcPr>
            <w:tcW w:w="3870" w:type="dxa"/>
            <w:vAlign w:val="center"/>
          </w:tcPr>
          <w:p w14:paraId="347B86A6" w14:textId="77777777" w:rsidR="00A07A46" w:rsidRPr="002E69A9" w:rsidRDefault="00A07A46" w:rsidP="009A05C0">
            <w:pPr>
              <w:spacing w:line="240" w:lineRule="auto"/>
              <w:jc w:val="center"/>
              <w:rPr>
                <w:szCs w:val="24"/>
              </w:rPr>
            </w:pPr>
            <w:r w:rsidRPr="002E69A9">
              <w:rPr>
                <w:szCs w:val="24"/>
              </w:rPr>
              <w:t>The application is not completed by deadline</w:t>
            </w:r>
          </w:p>
        </w:tc>
        <w:tc>
          <w:tcPr>
            <w:tcW w:w="4365" w:type="dxa"/>
            <w:vAlign w:val="center"/>
          </w:tcPr>
          <w:p w14:paraId="01E969A5" w14:textId="77777777" w:rsidR="00A07A46" w:rsidRPr="002E69A9" w:rsidRDefault="00A07A46" w:rsidP="009A05C0">
            <w:pPr>
              <w:spacing w:line="240" w:lineRule="auto"/>
              <w:jc w:val="center"/>
              <w:rPr>
                <w:szCs w:val="24"/>
              </w:rPr>
            </w:pPr>
            <w:r w:rsidRPr="002E69A9">
              <w:rPr>
                <w:szCs w:val="24"/>
              </w:rPr>
              <w:t>Unable to deliver product to client on time</w:t>
            </w:r>
          </w:p>
        </w:tc>
      </w:tr>
      <w:tr w:rsidR="00A07A46" w:rsidRPr="002E69A9" w14:paraId="1F80C1D3" w14:textId="77777777" w:rsidTr="00CD22BC">
        <w:trPr>
          <w:jc w:val="center"/>
        </w:trPr>
        <w:tc>
          <w:tcPr>
            <w:tcW w:w="710" w:type="dxa"/>
            <w:vAlign w:val="center"/>
          </w:tcPr>
          <w:p w14:paraId="3215E8BE" w14:textId="77777777" w:rsidR="00A07A46" w:rsidRPr="002E69A9" w:rsidRDefault="00A07A46" w:rsidP="00E02994">
            <w:pPr>
              <w:jc w:val="center"/>
              <w:rPr>
                <w:szCs w:val="24"/>
              </w:rPr>
            </w:pPr>
            <w:r w:rsidRPr="002E69A9">
              <w:rPr>
                <w:szCs w:val="24"/>
              </w:rPr>
              <w:t>2</w:t>
            </w:r>
          </w:p>
        </w:tc>
        <w:tc>
          <w:tcPr>
            <w:tcW w:w="3870" w:type="dxa"/>
            <w:vAlign w:val="center"/>
          </w:tcPr>
          <w:p w14:paraId="0D8E8762" w14:textId="77777777" w:rsidR="00A07A46" w:rsidRPr="002E69A9" w:rsidRDefault="00A07A46" w:rsidP="009A05C0">
            <w:pPr>
              <w:spacing w:line="240" w:lineRule="auto"/>
              <w:jc w:val="center"/>
              <w:rPr>
                <w:szCs w:val="24"/>
              </w:rPr>
            </w:pPr>
            <w:r w:rsidRPr="002E69A9">
              <w:rPr>
                <w:szCs w:val="24"/>
              </w:rPr>
              <w:t>Functions from both teams do not integrate well, if at all, with each other</w:t>
            </w:r>
          </w:p>
        </w:tc>
        <w:tc>
          <w:tcPr>
            <w:tcW w:w="4365" w:type="dxa"/>
            <w:vAlign w:val="center"/>
          </w:tcPr>
          <w:p w14:paraId="2FEC8395" w14:textId="77777777" w:rsidR="00A07A46" w:rsidRPr="002E69A9" w:rsidRDefault="00A07A46" w:rsidP="009A05C0">
            <w:pPr>
              <w:spacing w:line="240" w:lineRule="auto"/>
              <w:jc w:val="center"/>
              <w:rPr>
                <w:szCs w:val="24"/>
              </w:rPr>
            </w:pPr>
            <w:r w:rsidRPr="002E69A9">
              <w:rPr>
                <w:szCs w:val="24"/>
              </w:rPr>
              <w:t>Difficulty in utilizing the two applications as intended</w:t>
            </w:r>
          </w:p>
        </w:tc>
      </w:tr>
      <w:tr w:rsidR="00A07A46" w:rsidRPr="002E69A9" w14:paraId="6C518FAB" w14:textId="77777777" w:rsidTr="00CD22BC">
        <w:trPr>
          <w:jc w:val="center"/>
        </w:trPr>
        <w:tc>
          <w:tcPr>
            <w:tcW w:w="710" w:type="dxa"/>
            <w:vAlign w:val="center"/>
          </w:tcPr>
          <w:p w14:paraId="29987533" w14:textId="77777777" w:rsidR="00A07A46" w:rsidRPr="002E69A9" w:rsidRDefault="00A07A46" w:rsidP="00E02994">
            <w:pPr>
              <w:jc w:val="center"/>
              <w:rPr>
                <w:szCs w:val="24"/>
              </w:rPr>
            </w:pPr>
            <w:r w:rsidRPr="002E69A9">
              <w:rPr>
                <w:szCs w:val="24"/>
              </w:rPr>
              <w:t>3</w:t>
            </w:r>
          </w:p>
        </w:tc>
        <w:tc>
          <w:tcPr>
            <w:tcW w:w="3870" w:type="dxa"/>
            <w:vAlign w:val="center"/>
          </w:tcPr>
          <w:p w14:paraId="58D4EC2F" w14:textId="77777777" w:rsidR="00A07A46" w:rsidRPr="002E69A9" w:rsidRDefault="00A07A46" w:rsidP="009A05C0">
            <w:pPr>
              <w:spacing w:line="240" w:lineRule="auto"/>
              <w:jc w:val="center"/>
              <w:rPr>
                <w:szCs w:val="24"/>
              </w:rPr>
            </w:pPr>
            <w:r w:rsidRPr="002E69A9">
              <w:rPr>
                <w:szCs w:val="24"/>
              </w:rPr>
              <w:t>Testing encounters problems</w:t>
            </w:r>
          </w:p>
        </w:tc>
        <w:tc>
          <w:tcPr>
            <w:tcW w:w="4365" w:type="dxa"/>
            <w:vAlign w:val="center"/>
          </w:tcPr>
          <w:p w14:paraId="7B75ABED" w14:textId="77777777" w:rsidR="00A07A46" w:rsidRPr="002E69A9" w:rsidRDefault="00A07A46" w:rsidP="009A05C0">
            <w:pPr>
              <w:spacing w:line="240" w:lineRule="auto"/>
              <w:jc w:val="center"/>
              <w:rPr>
                <w:szCs w:val="24"/>
              </w:rPr>
            </w:pPr>
            <w:r w:rsidRPr="002E69A9">
              <w:rPr>
                <w:szCs w:val="24"/>
              </w:rPr>
              <w:t>Unable to deliver product to client on time</w:t>
            </w:r>
          </w:p>
        </w:tc>
      </w:tr>
      <w:tr w:rsidR="00A07A46" w:rsidRPr="002E69A9" w14:paraId="58C4EAFA" w14:textId="77777777" w:rsidTr="00CD22BC">
        <w:trPr>
          <w:jc w:val="center"/>
        </w:trPr>
        <w:tc>
          <w:tcPr>
            <w:tcW w:w="710" w:type="dxa"/>
            <w:vAlign w:val="center"/>
          </w:tcPr>
          <w:p w14:paraId="1001749B" w14:textId="77777777" w:rsidR="00A07A46" w:rsidRPr="002E69A9" w:rsidRDefault="00A07A46" w:rsidP="00E02994">
            <w:pPr>
              <w:jc w:val="center"/>
              <w:rPr>
                <w:szCs w:val="24"/>
              </w:rPr>
            </w:pPr>
            <w:r w:rsidRPr="002E69A9">
              <w:rPr>
                <w:szCs w:val="24"/>
              </w:rPr>
              <w:t>4</w:t>
            </w:r>
          </w:p>
        </w:tc>
        <w:tc>
          <w:tcPr>
            <w:tcW w:w="3870" w:type="dxa"/>
            <w:vAlign w:val="center"/>
          </w:tcPr>
          <w:p w14:paraId="22E31DED" w14:textId="77777777" w:rsidR="00A07A46" w:rsidRPr="002E69A9" w:rsidRDefault="00A07A46" w:rsidP="009A05C0">
            <w:pPr>
              <w:spacing w:line="240" w:lineRule="auto"/>
              <w:jc w:val="center"/>
              <w:rPr>
                <w:szCs w:val="24"/>
              </w:rPr>
            </w:pPr>
            <w:r w:rsidRPr="002E69A9">
              <w:rPr>
                <w:szCs w:val="24"/>
              </w:rPr>
              <w:t>Infrastructure will not support multiple users</w:t>
            </w:r>
          </w:p>
        </w:tc>
        <w:tc>
          <w:tcPr>
            <w:tcW w:w="4365" w:type="dxa"/>
            <w:vAlign w:val="center"/>
          </w:tcPr>
          <w:p w14:paraId="7DFFC8BD" w14:textId="77777777" w:rsidR="00A07A46" w:rsidRPr="002E69A9" w:rsidRDefault="00A07A46" w:rsidP="009A05C0">
            <w:pPr>
              <w:spacing w:line="240" w:lineRule="auto"/>
              <w:jc w:val="center"/>
              <w:rPr>
                <w:szCs w:val="24"/>
              </w:rPr>
            </w:pPr>
            <w:r w:rsidRPr="002E69A9">
              <w:rPr>
                <w:szCs w:val="24"/>
              </w:rPr>
              <w:t>Cities will be limited to one city official user at a time</w:t>
            </w:r>
          </w:p>
        </w:tc>
      </w:tr>
      <w:tr w:rsidR="00A07A46" w:rsidRPr="002E69A9" w14:paraId="624DFE19" w14:textId="77777777" w:rsidTr="00CD22BC">
        <w:trPr>
          <w:jc w:val="center"/>
        </w:trPr>
        <w:tc>
          <w:tcPr>
            <w:tcW w:w="710" w:type="dxa"/>
            <w:vAlign w:val="center"/>
          </w:tcPr>
          <w:p w14:paraId="15775D74" w14:textId="77777777" w:rsidR="00A07A46" w:rsidRPr="002E69A9" w:rsidRDefault="00A07A46" w:rsidP="00E02994">
            <w:pPr>
              <w:jc w:val="center"/>
              <w:rPr>
                <w:szCs w:val="24"/>
              </w:rPr>
            </w:pPr>
            <w:r w:rsidRPr="002E69A9">
              <w:rPr>
                <w:szCs w:val="24"/>
              </w:rPr>
              <w:t>5</w:t>
            </w:r>
          </w:p>
        </w:tc>
        <w:tc>
          <w:tcPr>
            <w:tcW w:w="3870" w:type="dxa"/>
            <w:vAlign w:val="center"/>
          </w:tcPr>
          <w:p w14:paraId="1F48DC72" w14:textId="77777777" w:rsidR="00A07A46" w:rsidRPr="002E69A9" w:rsidRDefault="00A07A46" w:rsidP="009A05C0">
            <w:pPr>
              <w:spacing w:line="240" w:lineRule="auto"/>
              <w:jc w:val="center"/>
              <w:rPr>
                <w:szCs w:val="24"/>
              </w:rPr>
            </w:pPr>
            <w:r w:rsidRPr="002E69A9">
              <w:rPr>
                <w:szCs w:val="24"/>
              </w:rPr>
              <w:t>The application is unable to apply security measures that would be applicable for all city users.</w:t>
            </w:r>
          </w:p>
        </w:tc>
        <w:tc>
          <w:tcPr>
            <w:tcW w:w="4365" w:type="dxa"/>
            <w:vAlign w:val="center"/>
          </w:tcPr>
          <w:p w14:paraId="493DC8D2" w14:textId="77777777" w:rsidR="00A07A46" w:rsidRPr="002E69A9" w:rsidRDefault="00A07A46" w:rsidP="009A05C0">
            <w:pPr>
              <w:keepNext/>
              <w:spacing w:line="240" w:lineRule="auto"/>
              <w:jc w:val="center"/>
              <w:rPr>
                <w:szCs w:val="24"/>
              </w:rPr>
            </w:pPr>
            <w:r w:rsidRPr="002E69A9">
              <w:rPr>
                <w:szCs w:val="24"/>
              </w:rPr>
              <w:t>Database integrity is compromised by unauthorized users</w:t>
            </w:r>
          </w:p>
        </w:tc>
      </w:tr>
    </w:tbl>
    <w:p w14:paraId="6519EECE" w14:textId="77777777" w:rsidR="00A07A46" w:rsidRDefault="00633CEE" w:rsidP="00633CEE">
      <w:pPr>
        <w:pStyle w:val="Caption"/>
        <w:jc w:val="center"/>
      </w:pPr>
      <w:bookmarkStart w:id="57" w:name="_Toc33182826"/>
      <w:r>
        <w:t xml:space="preserve">Table </w:t>
      </w:r>
      <w:r w:rsidR="00C9297F">
        <w:t>3</w:t>
      </w:r>
      <w:r>
        <w:t xml:space="preserve"> - </w:t>
      </w:r>
      <w:r w:rsidRPr="00250615">
        <w:t>Risk Management Matrix and Risk Legend for Matrix</w:t>
      </w:r>
      <w:bookmarkEnd w:id="57"/>
    </w:p>
    <w:p w14:paraId="2EEB39FE" w14:textId="77777777" w:rsidR="004279B9" w:rsidRDefault="004279B9" w:rsidP="00633CEE">
      <w:r>
        <w:lastRenderedPageBreak/>
        <w:t>The risks are assessed by a combination of the likelihood of occurrence (probability on a scale of 1 to 5) and the consequence (level of impact to project on a scale of 1 to 5).  Risk 1 and 3 are categorized as green risks.  Green risks are mitigated by watching and assuming the risk.  The course structure accounts for projects being incomplete by the end of the semester.  In the event Team 1 completes the project but is unable to fully test the application, the test plan will be sent to the course professor for transfer to future teams.</w:t>
      </w:r>
    </w:p>
    <w:p w14:paraId="111C80FF" w14:textId="77777777" w:rsidR="004279B9" w:rsidRDefault="004279B9" w:rsidP="004279B9">
      <w:r>
        <w:t>Risks 2 and 4 are categorized as yellow risks.  Yellow risks are mitigated by avoiding, controlling, and/or transferring the risk to another stakeholder.  In the event risk 2 occurs, the project will be turned over to the next project group for improvement.  In the event risk 4 occurs, city officials will be advised ahead of time that cities can only have one user representative using the application.</w:t>
      </w:r>
    </w:p>
    <w:p w14:paraId="0D8D6133" w14:textId="77777777" w:rsidR="004279B9" w:rsidRDefault="004279B9" w:rsidP="004279B9">
      <w:r>
        <w:t xml:space="preserve">Risk 5 is categorized as a red risk.  Red risks are mitigated </w:t>
      </w:r>
      <w:r w:rsidR="00F1425C">
        <w:t xml:space="preserve">by </w:t>
      </w:r>
      <w:r>
        <w:t>avoiding, controlling, and/or transferring th</w:t>
      </w:r>
      <w:r w:rsidR="00F1425C">
        <w:t xml:space="preserve">e risk to another stakeholder.  </w:t>
      </w:r>
      <w:r>
        <w:t xml:space="preserve">Cities will be advised that the application </w:t>
      </w:r>
      <w:r w:rsidR="00F1425C">
        <w:t>should be</w:t>
      </w:r>
      <w:r>
        <w:t xml:space="preserve"> used at their own risk and they must provide appropriate security</w:t>
      </w:r>
      <w:r w:rsidR="00F1425C">
        <w:t xml:space="preserve"> measures</w:t>
      </w:r>
      <w:r>
        <w:t xml:space="preserve"> to prevent unauthorized access. </w:t>
      </w:r>
    </w:p>
    <w:p w14:paraId="03D69B9A" w14:textId="77777777" w:rsidR="004279B9" w:rsidRDefault="00A07A46" w:rsidP="00633CEE">
      <w:pPr>
        <w:pStyle w:val="Heading1"/>
        <w:keepNext/>
      </w:pPr>
      <w:r>
        <w:t xml:space="preserve"> </w:t>
      </w:r>
      <w:bookmarkStart w:id="58" w:name="_Toc33359838"/>
      <w:r w:rsidR="004279B9">
        <w:t>Technical Process Plan</w:t>
      </w:r>
      <w:bookmarkEnd w:id="58"/>
    </w:p>
    <w:p w14:paraId="5B1C0DA7" w14:textId="77777777" w:rsidR="004279B9" w:rsidRDefault="004279B9" w:rsidP="004279B9">
      <w:r>
        <w:t>The technical process plan will explain the process model being utilized as well as the tools, techniques, and methods to be used in the development of the software.</w:t>
      </w:r>
    </w:p>
    <w:p w14:paraId="5E44AE09" w14:textId="77777777" w:rsidR="004279B9" w:rsidRDefault="004279B9" w:rsidP="001A37B1">
      <w:pPr>
        <w:pStyle w:val="Heading2"/>
        <w:numPr>
          <w:ilvl w:val="1"/>
          <w:numId w:val="21"/>
        </w:numPr>
      </w:pPr>
      <w:bookmarkStart w:id="59" w:name="_Toc33359839"/>
      <w:r>
        <w:t>Process Model</w:t>
      </w:r>
      <w:bookmarkEnd w:id="59"/>
    </w:p>
    <w:p w14:paraId="0BD57E77" w14:textId="77777777" w:rsidR="004279B9" w:rsidRDefault="004279B9" w:rsidP="004279B9">
      <w:r>
        <w:t xml:space="preserve">UMGC City Team 1 will be utilizing </w:t>
      </w:r>
      <w:commentRangeStart w:id="60"/>
      <w:r>
        <w:t xml:space="preserve">Scrum, which is a subset of the Agile Methodology </w:t>
      </w:r>
      <w:commentRangeEnd w:id="60"/>
      <w:r w:rsidR="00D21465">
        <w:rPr>
          <w:rStyle w:val="CommentReference"/>
        </w:rPr>
        <w:commentReference w:id="60"/>
      </w:r>
      <w:r>
        <w:t xml:space="preserve">for project management purposes. </w:t>
      </w:r>
      <w:r w:rsidR="009547C3">
        <w:t xml:space="preserve"> </w:t>
      </w:r>
      <w:r>
        <w:t xml:space="preserve">Due to its iterative and incremental approach, Scrum provides rapid, yet flexible development of software including complex functions.  In addition, Scrum </w:t>
      </w:r>
      <w:r>
        <w:lastRenderedPageBreak/>
        <w:t xml:space="preserve">facilitates a self-organizing team that promotes software productivity.  Thus, it helps fulfill project tasks with short timelines throughout the software development life cycle.  </w:t>
      </w:r>
    </w:p>
    <w:p w14:paraId="186163FD" w14:textId="77777777" w:rsidR="004279B9" w:rsidRDefault="004279B9" w:rsidP="004279B9">
      <w:r>
        <w:t>Members of the team are defined as follows:</w:t>
      </w:r>
    </w:p>
    <w:p w14:paraId="6B45A2B2" w14:textId="77777777" w:rsidR="004279B9" w:rsidRDefault="004279B9" w:rsidP="00A07A46">
      <w:pPr>
        <w:ind w:left="360"/>
      </w:pPr>
      <w:r>
        <w:t>●</w:t>
      </w:r>
      <w:r>
        <w:tab/>
        <w:t>Project Manager/Scrum Master: Christy Gilliland</w:t>
      </w:r>
    </w:p>
    <w:p w14:paraId="697F72EF" w14:textId="77777777" w:rsidR="004279B9" w:rsidRDefault="004279B9" w:rsidP="00A07A46">
      <w:pPr>
        <w:ind w:left="360"/>
      </w:pPr>
      <w:r>
        <w:t>●</w:t>
      </w:r>
      <w:r>
        <w:tab/>
        <w:t xml:space="preserve">Developers: Daniel </w:t>
      </w:r>
      <w:proofErr w:type="spellStart"/>
      <w:r>
        <w:t>Abresch</w:t>
      </w:r>
      <w:proofErr w:type="spellEnd"/>
      <w:r>
        <w:t xml:space="preserve">, Krystina Poling, </w:t>
      </w:r>
      <w:proofErr w:type="spellStart"/>
      <w:r>
        <w:t>Tarig</w:t>
      </w:r>
      <w:proofErr w:type="spellEnd"/>
      <w:r>
        <w:t xml:space="preserve"> </w:t>
      </w:r>
      <w:proofErr w:type="spellStart"/>
      <w:r>
        <w:t>Abasit</w:t>
      </w:r>
      <w:proofErr w:type="spellEnd"/>
      <w:r>
        <w:t xml:space="preserve">, Ziad </w:t>
      </w:r>
      <w:proofErr w:type="spellStart"/>
      <w:r>
        <w:t>Elharaoui</w:t>
      </w:r>
      <w:proofErr w:type="spellEnd"/>
      <w:r>
        <w:t xml:space="preserve">, </w:t>
      </w:r>
    </w:p>
    <w:p w14:paraId="596926CB" w14:textId="77777777" w:rsidR="004279B9" w:rsidRDefault="004279B9" w:rsidP="00A07A46">
      <w:pPr>
        <w:ind w:left="360"/>
      </w:pPr>
      <w:r>
        <w:t>●</w:t>
      </w:r>
      <w:r>
        <w:tab/>
        <w:t>Testers: Jack Amnuaysirikul, Melanie Meek, Patience Okereke</w:t>
      </w:r>
    </w:p>
    <w:p w14:paraId="32023022" w14:textId="77777777" w:rsidR="004279B9" w:rsidRDefault="004279B9" w:rsidP="00A07A46">
      <w:pPr>
        <w:ind w:left="360"/>
      </w:pPr>
      <w:r>
        <w:t>●</w:t>
      </w:r>
      <w:r>
        <w:tab/>
        <w:t>Requirements Analysts: Melanie Meek, Patience Okereke</w:t>
      </w:r>
    </w:p>
    <w:p w14:paraId="18FD61E5" w14:textId="77777777" w:rsidR="004279B9" w:rsidRDefault="004279B9" w:rsidP="00A07A46">
      <w:pPr>
        <w:ind w:left="360"/>
      </w:pPr>
      <w:r>
        <w:t>●</w:t>
      </w:r>
      <w:r>
        <w:tab/>
        <w:t xml:space="preserve">DevOps Team: Johnny Lockhart, </w:t>
      </w:r>
      <w:proofErr w:type="spellStart"/>
      <w:r>
        <w:t>Anteneh</w:t>
      </w:r>
      <w:proofErr w:type="spellEnd"/>
      <w:r>
        <w:t xml:space="preserve"> Haile</w:t>
      </w:r>
    </w:p>
    <w:p w14:paraId="4BA143FD" w14:textId="77777777" w:rsidR="004279B9" w:rsidRDefault="004279B9" w:rsidP="00A07A46">
      <w:pPr>
        <w:ind w:left="360"/>
      </w:pPr>
      <w:r>
        <w:t>●</w:t>
      </w:r>
      <w:r>
        <w:tab/>
        <w:t>Stakeholders: Israel Del Toro, Mir Assadullah, Roy Gordon</w:t>
      </w:r>
    </w:p>
    <w:p w14:paraId="04BA2ACA" w14:textId="77777777" w:rsidR="004279B9" w:rsidRDefault="004279B9" w:rsidP="00A07A46">
      <w:pPr>
        <w:ind w:left="360"/>
      </w:pPr>
      <w:r>
        <w:t>●</w:t>
      </w:r>
      <w:r>
        <w:tab/>
        <w:t xml:space="preserve">Customer: Israel Del Toro </w:t>
      </w:r>
    </w:p>
    <w:p w14:paraId="75082DBE" w14:textId="77777777" w:rsidR="004279B9" w:rsidRDefault="004279B9" w:rsidP="00A07A46">
      <w:pPr>
        <w:ind w:left="360"/>
      </w:pPr>
      <w:r>
        <w:t>●</w:t>
      </w:r>
      <w:r>
        <w:tab/>
        <w:t>Product Owner: Roy Gordon</w:t>
      </w:r>
    </w:p>
    <w:p w14:paraId="55CFD23A" w14:textId="64C92077" w:rsidR="004279B9" w:rsidRDefault="004279B9" w:rsidP="004279B9">
      <w:r>
        <w:t>Below is a breakdown of the Scrum ceremonies that will take place throughout the life of the project.</w:t>
      </w:r>
      <w:ins w:id="61" w:author="Assadullah, Mir M." w:date="2020-03-08T19:10:00Z">
        <w:r w:rsidR="00D21465">
          <w:t xml:space="preserve"> Each component of this figure is described below.</w:t>
        </w:r>
      </w:ins>
    </w:p>
    <w:p w14:paraId="20C0CCD2" w14:textId="77777777" w:rsidR="00A07A46" w:rsidRDefault="00A07A46" w:rsidP="00A07A46">
      <w:pPr>
        <w:keepNext/>
        <w:jc w:val="center"/>
      </w:pPr>
      <w:r w:rsidRPr="002E69A9">
        <w:rPr>
          <w:b/>
          <w:noProof/>
        </w:rPr>
        <w:drawing>
          <wp:inline distT="114300" distB="114300" distL="114300" distR="114300" wp14:anchorId="0C321CE6" wp14:editId="798B505C">
            <wp:extent cx="3714750" cy="3190875"/>
            <wp:effectExtent l="0" t="0" r="0" b="9525"/>
            <wp:docPr id="4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3714750" cy="3190875"/>
                    </a:xfrm>
                    <a:prstGeom prst="rect">
                      <a:avLst/>
                    </a:prstGeom>
                    <a:ln/>
                  </pic:spPr>
                </pic:pic>
              </a:graphicData>
            </a:graphic>
          </wp:inline>
        </w:drawing>
      </w:r>
    </w:p>
    <w:p w14:paraId="1F7E4E49" w14:textId="77777777" w:rsidR="004279B9" w:rsidRDefault="00A07A46" w:rsidP="00A07A46">
      <w:pPr>
        <w:pStyle w:val="Caption"/>
        <w:jc w:val="center"/>
      </w:pPr>
      <w:bookmarkStart w:id="62" w:name="_Toc33182818"/>
      <w:r>
        <w:t xml:space="preserve">Figure </w:t>
      </w:r>
      <w:fldSimple w:instr=" SEQ Figure \* ARABIC ">
        <w:r w:rsidR="0021474D">
          <w:rPr>
            <w:noProof/>
          </w:rPr>
          <w:t>4</w:t>
        </w:r>
      </w:fldSimple>
      <w:r>
        <w:t xml:space="preserve"> - </w:t>
      </w:r>
      <w:r w:rsidRPr="00DD096C">
        <w:t>Overview of Scrum Software Development Life Cycle</w:t>
      </w:r>
      <w:bookmarkEnd w:id="62"/>
    </w:p>
    <w:p w14:paraId="4B8E10A0" w14:textId="77777777" w:rsidR="004279B9" w:rsidRPr="00933E1B" w:rsidRDefault="004279B9" w:rsidP="001A37B1">
      <w:pPr>
        <w:pStyle w:val="Heading3"/>
        <w:numPr>
          <w:ilvl w:val="2"/>
          <w:numId w:val="21"/>
        </w:numPr>
      </w:pPr>
      <w:r w:rsidRPr="00933E1B">
        <w:lastRenderedPageBreak/>
        <w:t>Sprint Planning</w:t>
      </w:r>
    </w:p>
    <w:p w14:paraId="24209641" w14:textId="77777777" w:rsidR="004279B9" w:rsidRDefault="004279B9" w:rsidP="004279B9">
      <w:r>
        <w:t xml:space="preserve">This ceremony is a one to two-hour time boxed event that occurs prior to the Sprint which requires the participation of the development team and the product owner. </w:t>
      </w:r>
      <w:r w:rsidR="00D2217E">
        <w:t xml:space="preserve"> </w:t>
      </w:r>
      <w:r>
        <w:t xml:space="preserve">It helps in creating a smooth pathway for a successful sprint. </w:t>
      </w:r>
      <w:r w:rsidR="00D2217E">
        <w:t xml:space="preserve"> </w:t>
      </w:r>
      <w:r>
        <w:t>At this meeting, the product backlog is prioritized, and the team commits to what can be accomplished within the sprint.</w:t>
      </w:r>
    </w:p>
    <w:p w14:paraId="11310412" w14:textId="77777777" w:rsidR="004279B9" w:rsidRDefault="004279B9" w:rsidP="001A37B1">
      <w:pPr>
        <w:pStyle w:val="Heading3"/>
        <w:numPr>
          <w:ilvl w:val="2"/>
          <w:numId w:val="21"/>
        </w:numPr>
      </w:pPr>
      <w:r>
        <w:t>Daily Scrum</w:t>
      </w:r>
    </w:p>
    <w:p w14:paraId="2075F2D1" w14:textId="77777777" w:rsidR="004279B9" w:rsidRDefault="004279B9" w:rsidP="004279B9">
      <w:r>
        <w:t>This short Scrum ceremony is a daily event that requires participation of all Scrum team members to synchronize activities and give updates on the progress of the product.</w:t>
      </w:r>
      <w:r w:rsidR="00D2217E">
        <w:t xml:space="preserve"> </w:t>
      </w:r>
      <w:r>
        <w:t xml:space="preserve"> It is a way to ensure transparency and accountability across the team. </w:t>
      </w:r>
      <w:r w:rsidR="00D2217E">
        <w:t xml:space="preserve"> </w:t>
      </w:r>
      <w:r>
        <w:t>Team answers the following questions during this daily update:</w:t>
      </w:r>
    </w:p>
    <w:p w14:paraId="67F11251" w14:textId="77777777" w:rsidR="004279B9" w:rsidRDefault="00AB58EB" w:rsidP="00AB58EB">
      <w:pPr>
        <w:ind w:left="360"/>
      </w:pPr>
      <w:r>
        <w:t>●</w:t>
      </w:r>
      <w:r>
        <w:tab/>
      </w:r>
      <w:r w:rsidR="004279B9">
        <w:t>What did you complete yesterday?</w:t>
      </w:r>
    </w:p>
    <w:p w14:paraId="265897D3" w14:textId="77777777" w:rsidR="004279B9" w:rsidRDefault="00AB58EB" w:rsidP="00AB58EB">
      <w:pPr>
        <w:ind w:left="360"/>
      </w:pPr>
      <w:r>
        <w:t>●</w:t>
      </w:r>
      <w:r>
        <w:tab/>
        <w:t>What</w:t>
      </w:r>
      <w:r w:rsidR="004279B9">
        <w:t xml:space="preserve"> are you working on today?</w:t>
      </w:r>
    </w:p>
    <w:p w14:paraId="2FC550CC" w14:textId="77777777" w:rsidR="004279B9" w:rsidRDefault="00AB58EB" w:rsidP="00AB58EB">
      <w:pPr>
        <w:ind w:left="360"/>
      </w:pPr>
      <w:r>
        <w:t>●</w:t>
      </w:r>
      <w:r>
        <w:tab/>
      </w:r>
      <w:r w:rsidR="004279B9">
        <w:t>What are the blockers encountered?</w:t>
      </w:r>
    </w:p>
    <w:p w14:paraId="3FB95F1A" w14:textId="77777777" w:rsidR="004279B9" w:rsidRDefault="004279B9" w:rsidP="001A37B1">
      <w:pPr>
        <w:pStyle w:val="Heading3"/>
        <w:numPr>
          <w:ilvl w:val="2"/>
          <w:numId w:val="21"/>
        </w:numPr>
      </w:pPr>
      <w:r>
        <w:t>Sprint Review</w:t>
      </w:r>
    </w:p>
    <w:p w14:paraId="45823CBD" w14:textId="77777777" w:rsidR="004279B9" w:rsidRDefault="004279B9" w:rsidP="004279B9">
      <w:r>
        <w:t>This Scrum ceremony is held to inspect progress made during an increment and make changes to the Product Backlog.</w:t>
      </w:r>
      <w:r w:rsidR="00D2217E">
        <w:t xml:space="preserve"> </w:t>
      </w:r>
      <w:r>
        <w:t xml:space="preserve"> The team demos what they achieved in the sprint and gets feedback from the stakeholders to create a plan for improvements to be enacted during the subsequent Sprint. </w:t>
      </w:r>
      <w:r w:rsidR="00D2217E">
        <w:t xml:space="preserve"> </w:t>
      </w:r>
      <w:r>
        <w:t>The participants are the development team, other teams involved in the project and the stakeholders.</w:t>
      </w:r>
    </w:p>
    <w:p w14:paraId="306105C3" w14:textId="77777777" w:rsidR="004279B9" w:rsidRDefault="004279B9" w:rsidP="001A37B1">
      <w:pPr>
        <w:pStyle w:val="Heading3"/>
        <w:numPr>
          <w:ilvl w:val="2"/>
          <w:numId w:val="21"/>
        </w:numPr>
      </w:pPr>
      <w:r>
        <w:t>Sprint Retrospective</w:t>
      </w:r>
    </w:p>
    <w:p w14:paraId="1526E149" w14:textId="77777777" w:rsidR="004279B9" w:rsidRDefault="004279B9" w:rsidP="004279B9">
      <w:r>
        <w:t xml:space="preserve">Scrum seeks continuous improvement and the retrospective is a method to make sure that the product and development culture is constantly improving.  The sprint retrospective is used by the development team to identify what they did well and what didn’t go as planned so improvements </w:t>
      </w:r>
      <w:r>
        <w:lastRenderedPageBreak/>
        <w:t xml:space="preserve">can be made for the next sprint. </w:t>
      </w:r>
      <w:r w:rsidR="00D2217E">
        <w:t xml:space="preserve"> </w:t>
      </w:r>
      <w:r>
        <w:t xml:space="preserve">It occurs at the end of a sprint, after the review, and is usually an hour in duration. </w:t>
      </w:r>
      <w:r w:rsidR="00D2217E">
        <w:t xml:space="preserve"> </w:t>
      </w:r>
      <w:r>
        <w:t xml:space="preserve">The retrospective includes the development team and product owner. </w:t>
      </w:r>
    </w:p>
    <w:p w14:paraId="0F9D6006" w14:textId="77777777" w:rsidR="004279B9" w:rsidRDefault="004279B9" w:rsidP="00633CEE">
      <w:pPr>
        <w:pStyle w:val="Heading1"/>
      </w:pPr>
      <w:bookmarkStart w:id="63" w:name="_Toc33359840"/>
      <w:r>
        <w:t>Methods, Tools, and Techniques</w:t>
      </w:r>
      <w:bookmarkEnd w:id="63"/>
    </w:p>
    <w:p w14:paraId="237989FE" w14:textId="77777777" w:rsidR="004279B9" w:rsidRDefault="004279B9" w:rsidP="004279B9">
      <w:r>
        <w:t xml:space="preserve">In order to establish a uniform standard within the project team, the following tools will be utilized during project development: </w:t>
      </w:r>
    </w:p>
    <w:p w14:paraId="08AF9784" w14:textId="77777777" w:rsidR="004279B9" w:rsidRDefault="004279B9" w:rsidP="001A37B1">
      <w:pPr>
        <w:pStyle w:val="Heading2"/>
        <w:numPr>
          <w:ilvl w:val="1"/>
          <w:numId w:val="13"/>
        </w:numPr>
        <w:ind w:hanging="450"/>
      </w:pPr>
      <w:bookmarkStart w:id="64" w:name="_Toc33359841"/>
      <w:r>
        <w:t>Development Collaboration</w:t>
      </w:r>
      <w:bookmarkEnd w:id="64"/>
    </w:p>
    <w:p w14:paraId="535445F2" w14:textId="77777777" w:rsidR="004279B9" w:rsidRDefault="004279B9" w:rsidP="00D2217E">
      <w:pPr>
        <w:ind w:left="720" w:hanging="360"/>
      </w:pPr>
      <w:r>
        <w:t>●</w:t>
      </w:r>
      <w:r>
        <w:tab/>
        <w:t xml:space="preserve">Issue Tracking: Trello will be used to track project stories, issues, and tasks throughout the project lifecycle using a Kanban-style board of </w:t>
      </w:r>
      <w:commentRangeStart w:id="65"/>
      <w:r>
        <w:t>4 swim lanes</w:t>
      </w:r>
      <w:commentRangeEnd w:id="65"/>
      <w:r w:rsidR="00D21465">
        <w:rPr>
          <w:rStyle w:val="CommentReference"/>
        </w:rPr>
        <w:commentReference w:id="65"/>
      </w:r>
      <w:r>
        <w:t xml:space="preserve">: Backlog, To Do, Doing, and Done. </w:t>
      </w:r>
    </w:p>
    <w:p w14:paraId="630C2815" w14:textId="77777777" w:rsidR="004279B9" w:rsidRDefault="004279B9" w:rsidP="00D2217E">
      <w:pPr>
        <w:ind w:left="720" w:hanging="360"/>
      </w:pPr>
      <w:r>
        <w:t>●</w:t>
      </w:r>
      <w:r>
        <w:tab/>
        <w:t>Product Documentation: Google Docs will be utilized to create appropriate project documentation.</w:t>
      </w:r>
    </w:p>
    <w:p w14:paraId="646A9F4B" w14:textId="77777777" w:rsidR="004279B9" w:rsidRDefault="004279B9" w:rsidP="00D2217E">
      <w:pPr>
        <w:ind w:left="720" w:hanging="360"/>
      </w:pPr>
      <w:r>
        <w:t>●</w:t>
      </w:r>
      <w:r>
        <w:tab/>
        <w:t>Instant Messaging: Google Hangout will be utilized for instant messaging communication to discuss roadblocks and pending work.</w:t>
      </w:r>
    </w:p>
    <w:p w14:paraId="696DEF23" w14:textId="77777777" w:rsidR="004279B9" w:rsidRDefault="004279B9" w:rsidP="00D2217E">
      <w:pPr>
        <w:ind w:left="720" w:hanging="360"/>
      </w:pPr>
      <w:r>
        <w:t>●</w:t>
      </w:r>
      <w:r>
        <w:tab/>
        <w:t>Audio/Video Conferencing: Zoom will be used for audio communication between the team members. Team meetings and Scrum ceremonies will be performed using Zoom.</w:t>
      </w:r>
    </w:p>
    <w:p w14:paraId="397C0B53" w14:textId="77777777" w:rsidR="00D16ABE" w:rsidRDefault="004279B9" w:rsidP="00D2217E">
      <w:pPr>
        <w:ind w:left="720" w:hanging="360"/>
      </w:pPr>
      <w:r>
        <w:t>●</w:t>
      </w:r>
      <w:r>
        <w:tab/>
        <w:t xml:space="preserve">The team has implemented a Project Communication Plan to guide all communication between team members during the life of the project.  Please see </w:t>
      </w:r>
      <w:commentRangeStart w:id="66"/>
      <w:r w:rsidR="00D16ABE" w:rsidRPr="005E3AAF">
        <w:rPr>
          <w:b/>
        </w:rPr>
        <w:fldChar w:fldCharType="begin"/>
      </w:r>
      <w:r w:rsidR="00D16ABE" w:rsidRPr="005E3AAF">
        <w:rPr>
          <w:b/>
        </w:rPr>
        <w:instrText xml:space="preserve"> REF _Ref33182689 \h </w:instrText>
      </w:r>
      <w:r w:rsidR="005E3AAF">
        <w:rPr>
          <w:b/>
        </w:rPr>
        <w:instrText xml:space="preserve"> \* MERGEFORMAT </w:instrText>
      </w:r>
      <w:r w:rsidR="00D16ABE" w:rsidRPr="005E3AAF">
        <w:rPr>
          <w:b/>
        </w:rPr>
      </w:r>
      <w:r w:rsidR="00D16ABE" w:rsidRPr="005E3AAF">
        <w:rPr>
          <w:b/>
        </w:rPr>
        <w:fldChar w:fldCharType="separate"/>
      </w:r>
      <w:r w:rsidR="00D16ABE" w:rsidRPr="005E3AAF">
        <w:rPr>
          <w:b/>
        </w:rPr>
        <w:t>APPENDIX C - COMMUNICATION MANAGEMENT PLAN</w:t>
      </w:r>
      <w:r w:rsidR="00D16ABE" w:rsidRPr="005E3AAF">
        <w:rPr>
          <w:b/>
        </w:rPr>
        <w:fldChar w:fldCharType="end"/>
      </w:r>
      <w:commentRangeEnd w:id="66"/>
      <w:r w:rsidR="00D21465">
        <w:rPr>
          <w:rStyle w:val="CommentReference"/>
        </w:rPr>
        <w:commentReference w:id="66"/>
      </w:r>
      <w:r>
        <w:t xml:space="preserve"> for the full Project Communication Plan.</w:t>
      </w:r>
    </w:p>
    <w:p w14:paraId="66CB416C" w14:textId="77777777" w:rsidR="004279B9" w:rsidRDefault="00D16ABE" w:rsidP="00D16ABE">
      <w:pPr>
        <w:pStyle w:val="Heading2"/>
        <w:numPr>
          <w:ilvl w:val="0"/>
          <w:numId w:val="0"/>
        </w:numPr>
        <w:ind w:left="450" w:hanging="450"/>
      </w:pPr>
      <w:bookmarkStart w:id="67" w:name="_Toc33359842"/>
      <w:r>
        <w:t xml:space="preserve">6.2. </w:t>
      </w:r>
      <w:r w:rsidR="004279B9">
        <w:t>Software Architecture</w:t>
      </w:r>
      <w:bookmarkEnd w:id="67"/>
    </w:p>
    <w:p w14:paraId="1E99B702" w14:textId="77777777" w:rsidR="00A264EC" w:rsidRDefault="004279B9" w:rsidP="00A264EC">
      <w:pPr>
        <w:pStyle w:val="ListParagraph"/>
        <w:numPr>
          <w:ilvl w:val="0"/>
          <w:numId w:val="31"/>
        </w:numPr>
      </w:pPr>
      <w:r>
        <w:t>Design, modeling and prototyping artifacts:</w:t>
      </w:r>
    </w:p>
    <w:p w14:paraId="0A0E9B5A" w14:textId="77777777" w:rsidR="00A264EC" w:rsidRDefault="004279B9" w:rsidP="00A264EC">
      <w:pPr>
        <w:pStyle w:val="ListParagraph"/>
        <w:numPr>
          <w:ilvl w:val="1"/>
          <w:numId w:val="31"/>
        </w:numPr>
      </w:pPr>
      <w:r>
        <w:t>Wireframes: Pencil will be used to create wireframes of web pages before the actual web code development starts.</w:t>
      </w:r>
    </w:p>
    <w:p w14:paraId="6D6A7414" w14:textId="77777777" w:rsidR="00A264EC" w:rsidRDefault="004279B9" w:rsidP="00A264EC">
      <w:pPr>
        <w:pStyle w:val="ListParagraph"/>
        <w:numPr>
          <w:ilvl w:val="1"/>
          <w:numId w:val="31"/>
        </w:numPr>
      </w:pPr>
      <w:r>
        <w:lastRenderedPageBreak/>
        <w:t xml:space="preserve">Entity Relationship Diagrams: Visual Paradigm and/or </w:t>
      </w:r>
      <w:proofErr w:type="spellStart"/>
      <w:r>
        <w:t>ArgoUML</w:t>
      </w:r>
      <w:proofErr w:type="spellEnd"/>
      <w:r>
        <w:t xml:space="preserve"> will be utilized to create ERD diagrams.</w:t>
      </w:r>
    </w:p>
    <w:p w14:paraId="27F41FCC" w14:textId="77777777" w:rsidR="00A264EC" w:rsidRDefault="004279B9" w:rsidP="00A264EC">
      <w:pPr>
        <w:pStyle w:val="ListParagraph"/>
        <w:numPr>
          <w:ilvl w:val="1"/>
          <w:numId w:val="31"/>
        </w:numPr>
      </w:pPr>
      <w:r>
        <w:t xml:space="preserve">Class Diagrams: Visual Paradigm and/or </w:t>
      </w:r>
      <w:proofErr w:type="spellStart"/>
      <w:r>
        <w:t>ArgoUML</w:t>
      </w:r>
      <w:proofErr w:type="spellEnd"/>
      <w:r>
        <w:t xml:space="preserve"> will be utilized to create UML diagrams.</w:t>
      </w:r>
    </w:p>
    <w:p w14:paraId="5B74AAC0" w14:textId="77777777" w:rsidR="004279B9" w:rsidRDefault="004279B9" w:rsidP="00A264EC">
      <w:pPr>
        <w:pStyle w:val="ListParagraph"/>
        <w:numPr>
          <w:ilvl w:val="0"/>
          <w:numId w:val="31"/>
        </w:numPr>
      </w:pPr>
      <w:r>
        <w:t xml:space="preserve">Technical Documentation: Microsoft Word will be used to write technical documents. </w:t>
      </w:r>
    </w:p>
    <w:p w14:paraId="25C77931" w14:textId="77777777" w:rsidR="00A264EC" w:rsidRDefault="004279B9" w:rsidP="00A264EC">
      <w:pPr>
        <w:pStyle w:val="ListParagraph"/>
        <w:numPr>
          <w:ilvl w:val="0"/>
          <w:numId w:val="31"/>
        </w:numPr>
      </w:pPr>
      <w:r>
        <w:t xml:space="preserve">Development and </w:t>
      </w:r>
      <w:r w:rsidR="00F3234C">
        <w:t>Build Automation</w:t>
      </w:r>
      <w:r>
        <w:t>:</w:t>
      </w:r>
    </w:p>
    <w:p w14:paraId="708126C9" w14:textId="77777777" w:rsidR="00A264EC" w:rsidRDefault="00A264EC" w:rsidP="00A264EC">
      <w:pPr>
        <w:pStyle w:val="ListParagraph"/>
        <w:numPr>
          <w:ilvl w:val="1"/>
          <w:numId w:val="31"/>
        </w:numPr>
      </w:pPr>
      <w:r>
        <w:t>IntelliJ, Visual Studio Code, and PyCharm IDE will be utilized to develop and edit system code.</w:t>
      </w:r>
    </w:p>
    <w:p w14:paraId="25B9F2FE" w14:textId="77777777" w:rsidR="00A264EC" w:rsidRDefault="004279B9" w:rsidP="00A264EC">
      <w:pPr>
        <w:pStyle w:val="ListParagraph"/>
        <w:numPr>
          <w:ilvl w:val="1"/>
          <w:numId w:val="31"/>
        </w:numPr>
      </w:pPr>
      <w:r>
        <w:t>Configuration Management: Configurations that are environment specific will be stored in configuration files as opposed to being hard coded in the system. Database connection strings, endpoint URLs, passwords, etc. must be stored in the application config file.</w:t>
      </w:r>
    </w:p>
    <w:p w14:paraId="69ABCB6B" w14:textId="77777777" w:rsidR="00A264EC" w:rsidRDefault="004279B9" w:rsidP="00A264EC">
      <w:pPr>
        <w:pStyle w:val="ListParagraph"/>
        <w:numPr>
          <w:ilvl w:val="0"/>
          <w:numId w:val="31"/>
        </w:numPr>
      </w:pPr>
      <w:r>
        <w:t>Code management</w:t>
      </w:r>
      <w:r w:rsidR="00A264EC">
        <w:t>:</w:t>
      </w:r>
    </w:p>
    <w:p w14:paraId="7EA7BD35" w14:textId="77777777" w:rsidR="00A264EC" w:rsidRDefault="004279B9" w:rsidP="00A264EC">
      <w:pPr>
        <w:pStyle w:val="ListParagraph"/>
        <w:numPr>
          <w:ilvl w:val="1"/>
          <w:numId w:val="31"/>
        </w:numPr>
      </w:pPr>
      <w:r>
        <w:t>Source Control: Git will be the source control where all the code base lives. It is a distributed version control system.</w:t>
      </w:r>
    </w:p>
    <w:p w14:paraId="04128555" w14:textId="77777777" w:rsidR="00A264EC" w:rsidRDefault="004279B9" w:rsidP="00A264EC">
      <w:pPr>
        <w:pStyle w:val="ListParagraph"/>
        <w:numPr>
          <w:ilvl w:val="1"/>
          <w:numId w:val="31"/>
        </w:numPr>
      </w:pPr>
      <w:r>
        <w:t xml:space="preserve">Code Repository: </w:t>
      </w:r>
      <w:proofErr w:type="spellStart"/>
      <w:r>
        <w:t>Github</w:t>
      </w:r>
      <w:proofErr w:type="spellEnd"/>
      <w:r>
        <w:t xml:space="preserve"> will be used to host the code base.</w:t>
      </w:r>
    </w:p>
    <w:p w14:paraId="5591B0B8" w14:textId="77777777" w:rsidR="00A264EC" w:rsidRDefault="004279B9" w:rsidP="00A264EC">
      <w:pPr>
        <w:pStyle w:val="ListParagraph"/>
        <w:numPr>
          <w:ilvl w:val="0"/>
          <w:numId w:val="31"/>
        </w:numPr>
      </w:pPr>
      <w:r>
        <w:t>Database development</w:t>
      </w:r>
    </w:p>
    <w:p w14:paraId="51356E71" w14:textId="77777777" w:rsidR="00A264EC" w:rsidRDefault="004279B9" w:rsidP="00A264EC">
      <w:pPr>
        <w:pStyle w:val="ListParagraph"/>
        <w:numPr>
          <w:ilvl w:val="1"/>
          <w:numId w:val="31"/>
        </w:numPr>
      </w:pPr>
      <w:r>
        <w:t xml:space="preserve">Database RDBMS: PostgreSQL will be the relational database management system used to manage data. </w:t>
      </w:r>
    </w:p>
    <w:p w14:paraId="09DAB899" w14:textId="77777777" w:rsidR="00A264EC" w:rsidRDefault="004279B9" w:rsidP="00A264EC">
      <w:pPr>
        <w:pStyle w:val="ListParagraph"/>
        <w:numPr>
          <w:ilvl w:val="0"/>
          <w:numId w:val="31"/>
        </w:numPr>
      </w:pPr>
      <w:r>
        <w:t>Web Development:</w:t>
      </w:r>
    </w:p>
    <w:p w14:paraId="26E88D5D" w14:textId="77777777" w:rsidR="004279B9" w:rsidRDefault="004279B9" w:rsidP="009B679B">
      <w:pPr>
        <w:pStyle w:val="ListParagraph"/>
        <w:numPr>
          <w:ilvl w:val="1"/>
          <w:numId w:val="31"/>
        </w:numPr>
      </w:pPr>
      <w:r>
        <w:t xml:space="preserve">Web Technology: </w:t>
      </w:r>
      <w:r w:rsidR="009B679B">
        <w:t xml:space="preserve">Angular app-design framework and development platform will be used for creating an efficient and sophisticated single-page application.  The Angular framework will be implemented using the following web </w:t>
      </w:r>
      <w:r w:rsidR="009B679B">
        <w:lastRenderedPageBreak/>
        <w:t>technologies: HTML5, JavaScript (specifically Typescript), and Bootstrap CSS Framework</w:t>
      </w:r>
      <w:r w:rsidR="00337B18">
        <w:t>.</w:t>
      </w:r>
    </w:p>
    <w:p w14:paraId="42840313" w14:textId="77777777" w:rsidR="00A264EC" w:rsidRDefault="004279B9" w:rsidP="00A264EC">
      <w:pPr>
        <w:pStyle w:val="ListParagraph"/>
        <w:numPr>
          <w:ilvl w:val="0"/>
          <w:numId w:val="31"/>
        </w:numPr>
      </w:pPr>
      <w:r>
        <w:t>Back-end Development</w:t>
      </w:r>
      <w:r w:rsidR="00A264EC">
        <w:t>:</w:t>
      </w:r>
    </w:p>
    <w:p w14:paraId="5D76C505" w14:textId="77777777" w:rsidR="00A264EC" w:rsidRDefault="004279B9" w:rsidP="00C20041">
      <w:pPr>
        <w:pStyle w:val="ListParagraph"/>
        <w:numPr>
          <w:ilvl w:val="1"/>
          <w:numId w:val="31"/>
        </w:numPr>
      </w:pPr>
      <w:r>
        <w:t>Integrated Development Environment: IntelliJ IDEA</w:t>
      </w:r>
      <w:r w:rsidR="00C20041">
        <w:t xml:space="preserve"> and PyCharm</w:t>
      </w:r>
      <w:r>
        <w:t xml:space="preserve"> will be used to develop the application code.</w:t>
      </w:r>
    </w:p>
    <w:p w14:paraId="307137D8" w14:textId="77777777" w:rsidR="00A264EC" w:rsidRDefault="004279B9" w:rsidP="00C20041">
      <w:pPr>
        <w:pStyle w:val="ListParagraph"/>
        <w:numPr>
          <w:ilvl w:val="1"/>
          <w:numId w:val="31"/>
        </w:numPr>
      </w:pPr>
      <w:r>
        <w:t xml:space="preserve">Platform: Java SE 11 (LTS) </w:t>
      </w:r>
      <w:r w:rsidR="00C20041">
        <w:t>for all major system processes and Python for batch scripts as they relate to automated data entry</w:t>
      </w:r>
      <w:r>
        <w:t>.</w:t>
      </w:r>
    </w:p>
    <w:p w14:paraId="027829F2" w14:textId="77777777" w:rsidR="004279B9" w:rsidRDefault="004279B9" w:rsidP="00C20041">
      <w:pPr>
        <w:pStyle w:val="ListParagraph"/>
        <w:numPr>
          <w:ilvl w:val="1"/>
          <w:numId w:val="31"/>
        </w:numPr>
      </w:pPr>
      <w:r>
        <w:t>Logging: Log4j</w:t>
      </w:r>
      <w:r w:rsidR="00C20041">
        <w:t xml:space="preserve"> logging library will be used to log a debug or error message within the back-end system.</w:t>
      </w:r>
    </w:p>
    <w:p w14:paraId="56EDDF89" w14:textId="77777777" w:rsidR="004279B9" w:rsidRDefault="004279B9" w:rsidP="005E3AAF">
      <w:pPr>
        <w:ind w:left="360"/>
      </w:pPr>
      <w:r>
        <w:t>●</w:t>
      </w:r>
      <w:r>
        <w:tab/>
        <w:t>Build automation: Biweekly scheduled deployments will be performed using Jenkins.</w:t>
      </w:r>
    </w:p>
    <w:p w14:paraId="7EA57491" w14:textId="77777777" w:rsidR="004279B9" w:rsidRDefault="004279B9" w:rsidP="005E3AAF">
      <w:pPr>
        <w:ind w:left="360"/>
      </w:pPr>
      <w:r>
        <w:t>●</w:t>
      </w:r>
      <w:r>
        <w:tab/>
        <w:t>Package Manager: Maven</w:t>
      </w:r>
      <w:r w:rsidR="0098493A">
        <w:t xml:space="preserve"> </w:t>
      </w:r>
      <w:r w:rsidR="0098493A" w:rsidRPr="0098493A">
        <w:t>will be used to manage project dependencies.</w:t>
      </w:r>
    </w:p>
    <w:p w14:paraId="2C75E1CD" w14:textId="77777777" w:rsidR="004279B9" w:rsidRDefault="004279B9" w:rsidP="0098493A">
      <w:pPr>
        <w:ind w:left="360"/>
      </w:pPr>
      <w:r>
        <w:t>●</w:t>
      </w:r>
      <w:r>
        <w:tab/>
        <w:t>MVC framework</w:t>
      </w:r>
      <w:r w:rsidR="0098493A">
        <w:t>:</w:t>
      </w:r>
      <w:r w:rsidR="0098493A" w:rsidRPr="0098493A">
        <w:t xml:space="preserve"> </w:t>
      </w:r>
      <w:proofErr w:type="spellStart"/>
      <w:r w:rsidR="0098493A">
        <w:t>SpringBoot</w:t>
      </w:r>
      <w:proofErr w:type="spellEnd"/>
      <w:r w:rsidR="0098493A">
        <w:t xml:space="preserve"> will be used to create the Spring MVC application.</w:t>
      </w:r>
    </w:p>
    <w:p w14:paraId="41644A84" w14:textId="77777777" w:rsidR="004279B9" w:rsidRDefault="00E41F09" w:rsidP="001A37B1">
      <w:pPr>
        <w:pStyle w:val="Heading2"/>
        <w:keepNext/>
        <w:numPr>
          <w:ilvl w:val="1"/>
          <w:numId w:val="14"/>
        </w:numPr>
      </w:pPr>
      <w:r>
        <w:t xml:space="preserve"> </w:t>
      </w:r>
      <w:bookmarkStart w:id="68" w:name="_Toc33359843"/>
      <w:r w:rsidR="004279B9">
        <w:t>Quality Assurance</w:t>
      </w:r>
      <w:bookmarkEnd w:id="68"/>
    </w:p>
    <w:p w14:paraId="3F8B8A03" w14:textId="77777777" w:rsidR="0004051D" w:rsidRDefault="004279B9" w:rsidP="0004051D">
      <w:pPr>
        <w:pStyle w:val="ListParagraph"/>
        <w:numPr>
          <w:ilvl w:val="0"/>
          <w:numId w:val="33"/>
        </w:numPr>
      </w:pPr>
      <w:r>
        <w:t>Unit Testing: JUnit will be used to create unit tests to test the individual functions of the code.</w:t>
      </w:r>
    </w:p>
    <w:p w14:paraId="673A69AF" w14:textId="77777777" w:rsidR="0004051D" w:rsidRDefault="004279B9" w:rsidP="0004051D">
      <w:pPr>
        <w:pStyle w:val="ListParagraph"/>
        <w:numPr>
          <w:ilvl w:val="0"/>
          <w:numId w:val="33"/>
        </w:numPr>
      </w:pPr>
      <w:r>
        <w:t>Code Reviews: Code reviews will be performed by peer developers to ensure the code developed is of good quality.</w:t>
      </w:r>
    </w:p>
    <w:p w14:paraId="46F53B2F" w14:textId="77777777" w:rsidR="0004051D" w:rsidRDefault="004279B9" w:rsidP="0004051D">
      <w:pPr>
        <w:pStyle w:val="ListParagraph"/>
        <w:numPr>
          <w:ilvl w:val="0"/>
          <w:numId w:val="33"/>
        </w:numPr>
      </w:pPr>
      <w:r>
        <w:t>Functional Testing: This testing will be done manually by the testing team to verify that the web pages are developed according to the requirements.</w:t>
      </w:r>
    </w:p>
    <w:p w14:paraId="48EC6765" w14:textId="77777777" w:rsidR="0004051D" w:rsidRDefault="004279B9" w:rsidP="0004051D">
      <w:pPr>
        <w:pStyle w:val="ListParagraph"/>
        <w:numPr>
          <w:ilvl w:val="0"/>
          <w:numId w:val="33"/>
        </w:numPr>
      </w:pPr>
      <w:r>
        <w:t>Automated Regression Testing: Selenium will be used for regression testing to ensure newly developed code does not break existing functionality.</w:t>
      </w:r>
    </w:p>
    <w:p w14:paraId="3047680E" w14:textId="77777777" w:rsidR="004279B9" w:rsidRDefault="004279B9" w:rsidP="0004051D">
      <w:pPr>
        <w:pStyle w:val="ListParagraph"/>
        <w:numPr>
          <w:ilvl w:val="0"/>
          <w:numId w:val="33"/>
        </w:numPr>
      </w:pPr>
      <w:r>
        <w:t xml:space="preserve">Acceptance Testing: Acceptance testing will be performed by the client after final product delivery.  Product acceptance is acquired through agreement from the customer </w:t>
      </w:r>
      <w:r>
        <w:lastRenderedPageBreak/>
        <w:t>that the application meets the defined requirements and specifications from the SRS.  Results of acceptance testing will be reported back to Professor Mir Assadullah.</w:t>
      </w:r>
    </w:p>
    <w:p w14:paraId="3E6FBD2C" w14:textId="77777777" w:rsidR="00673D2E" w:rsidRDefault="00D16ABE" w:rsidP="001A37B1">
      <w:pPr>
        <w:pStyle w:val="Heading2"/>
        <w:numPr>
          <w:ilvl w:val="1"/>
          <w:numId w:val="14"/>
        </w:numPr>
      </w:pPr>
      <w:r>
        <w:t xml:space="preserve"> </w:t>
      </w:r>
      <w:bookmarkStart w:id="69" w:name="_Toc33359844"/>
      <w:r w:rsidR="00997047">
        <w:t>Change Management</w:t>
      </w:r>
      <w:r w:rsidR="004279B9">
        <w:t> </w:t>
      </w:r>
      <w:bookmarkEnd w:id="69"/>
    </w:p>
    <w:p w14:paraId="5FB923E3" w14:textId="77777777" w:rsidR="00673D2E" w:rsidRDefault="00E41F09" w:rsidP="00673D2E">
      <w:r>
        <w:t>Please refer to</w:t>
      </w:r>
      <w:commentRangeStart w:id="70"/>
      <w:r>
        <w:t xml:space="preserve"> </w:t>
      </w:r>
      <w:r w:rsidR="00D16ABE" w:rsidRPr="005E3AAF">
        <w:rPr>
          <w:b/>
        </w:rPr>
        <w:fldChar w:fldCharType="begin"/>
      </w:r>
      <w:r w:rsidR="00D16ABE" w:rsidRPr="005E3AAF">
        <w:rPr>
          <w:b/>
        </w:rPr>
        <w:instrText xml:space="preserve"> REF _Ref33182639 \h </w:instrText>
      </w:r>
      <w:r w:rsidR="005E3AAF">
        <w:rPr>
          <w:b/>
        </w:rPr>
        <w:instrText xml:space="preserve"> \* MERGEFORMAT </w:instrText>
      </w:r>
      <w:r w:rsidR="00D16ABE" w:rsidRPr="005E3AAF">
        <w:rPr>
          <w:b/>
        </w:rPr>
      </w:r>
      <w:r w:rsidR="00D16ABE" w:rsidRPr="005E3AAF">
        <w:rPr>
          <w:b/>
        </w:rPr>
        <w:fldChar w:fldCharType="separate"/>
      </w:r>
      <w:r w:rsidR="00D16ABE" w:rsidRPr="005E3AAF">
        <w:rPr>
          <w:b/>
        </w:rPr>
        <w:t>APPENDIX D - CHANGE MANAGEMENT PLAN</w:t>
      </w:r>
      <w:r w:rsidR="00D16ABE" w:rsidRPr="005E3AAF">
        <w:rPr>
          <w:b/>
        </w:rPr>
        <w:fldChar w:fldCharType="end"/>
      </w:r>
      <w:commentRangeEnd w:id="70"/>
      <w:r w:rsidR="00D21465">
        <w:rPr>
          <w:rStyle w:val="CommentReference"/>
        </w:rPr>
        <w:commentReference w:id="70"/>
      </w:r>
      <w:r>
        <w:t xml:space="preserve"> for the Change Management Plan.</w:t>
      </w:r>
    </w:p>
    <w:p w14:paraId="5CA2B2AD" w14:textId="77777777" w:rsidR="00E41F09" w:rsidRDefault="00E41F09">
      <w:pPr>
        <w:spacing w:after="160" w:line="259" w:lineRule="auto"/>
      </w:pPr>
      <w:r>
        <w:br w:type="page"/>
      </w:r>
    </w:p>
    <w:tbl>
      <w:tblPr>
        <w:tblW w:w="0" w:type="auto"/>
        <w:jc w:val="center"/>
        <w:tblLayout w:type="fixed"/>
        <w:tblCellMar>
          <w:left w:w="72" w:type="dxa"/>
          <w:right w:w="72" w:type="dxa"/>
        </w:tblCellMar>
        <w:tblLook w:val="04A0" w:firstRow="1" w:lastRow="0" w:firstColumn="1" w:lastColumn="0" w:noHBand="0" w:noVBand="1"/>
      </w:tblPr>
      <w:tblGrid>
        <w:gridCol w:w="720"/>
        <w:gridCol w:w="216"/>
        <w:gridCol w:w="864"/>
        <w:gridCol w:w="3330"/>
        <w:gridCol w:w="4230"/>
      </w:tblGrid>
      <w:tr w:rsidR="00673D2E" w:rsidRPr="0023395F" w14:paraId="60BA8241" w14:textId="77777777" w:rsidTr="00060211">
        <w:trPr>
          <w:trHeight w:val="525"/>
          <w:jc w:val="center"/>
        </w:trPr>
        <w:tc>
          <w:tcPr>
            <w:tcW w:w="9360" w:type="dxa"/>
            <w:gridSpan w:val="5"/>
            <w:tcBorders>
              <w:top w:val="nil"/>
              <w:left w:val="nil"/>
              <w:bottom w:val="nil"/>
              <w:right w:val="nil"/>
            </w:tcBorders>
            <w:shd w:val="clear" w:color="auto" w:fill="auto"/>
            <w:noWrap/>
            <w:vAlign w:val="bottom"/>
            <w:hideMark/>
          </w:tcPr>
          <w:p w14:paraId="68AD704F" w14:textId="77777777" w:rsidR="00673D2E" w:rsidRPr="0023395F" w:rsidRDefault="004279B9" w:rsidP="00CE28F7">
            <w:pPr>
              <w:spacing w:line="240" w:lineRule="auto"/>
              <w:ind w:left="-75"/>
              <w:jc w:val="center"/>
              <w:rPr>
                <w:b/>
                <w:bCs/>
                <w:color w:val="000000"/>
              </w:rPr>
            </w:pPr>
            <w:bookmarkStart w:id="71" w:name="_Ref33182746"/>
            <w:r w:rsidRPr="0023395F">
              <w:rPr>
                <w:b/>
              </w:rPr>
              <w:lastRenderedPageBreak/>
              <w:t>APPENDIX A</w:t>
            </w:r>
            <w:r w:rsidR="00673D2E" w:rsidRPr="0023395F">
              <w:rPr>
                <w:b/>
              </w:rPr>
              <w:t xml:space="preserve"> - UMGC CITY TEAM 1 PROJECT SCHEDULE</w:t>
            </w:r>
            <w:bookmarkEnd w:id="71"/>
          </w:p>
        </w:tc>
      </w:tr>
      <w:tr w:rsidR="00673D2E" w:rsidRPr="0023395F" w14:paraId="22A3926D" w14:textId="77777777" w:rsidTr="00060211">
        <w:trPr>
          <w:trHeight w:val="300"/>
          <w:jc w:val="center"/>
        </w:trPr>
        <w:tc>
          <w:tcPr>
            <w:tcW w:w="720" w:type="dxa"/>
            <w:tcBorders>
              <w:top w:val="nil"/>
              <w:left w:val="nil"/>
              <w:bottom w:val="nil"/>
              <w:right w:val="nil"/>
            </w:tcBorders>
            <w:shd w:val="clear" w:color="auto" w:fill="auto"/>
            <w:noWrap/>
            <w:vAlign w:val="bottom"/>
            <w:hideMark/>
          </w:tcPr>
          <w:p w14:paraId="6E23E59B" w14:textId="77777777" w:rsidR="00673D2E" w:rsidRPr="0023395F" w:rsidRDefault="00673D2E" w:rsidP="00060211">
            <w:pPr>
              <w:spacing w:line="240" w:lineRule="auto"/>
              <w:jc w:val="center"/>
              <w:rPr>
                <w:b/>
                <w:bCs/>
                <w:color w:val="000000"/>
              </w:rPr>
            </w:pPr>
          </w:p>
        </w:tc>
        <w:tc>
          <w:tcPr>
            <w:tcW w:w="1080" w:type="dxa"/>
            <w:gridSpan w:val="2"/>
            <w:tcBorders>
              <w:top w:val="nil"/>
              <w:left w:val="nil"/>
              <w:bottom w:val="nil"/>
              <w:right w:val="nil"/>
            </w:tcBorders>
            <w:shd w:val="clear" w:color="auto" w:fill="auto"/>
            <w:noWrap/>
            <w:vAlign w:val="bottom"/>
            <w:hideMark/>
          </w:tcPr>
          <w:p w14:paraId="722C5E05" w14:textId="77777777" w:rsidR="00673D2E" w:rsidRPr="0023395F" w:rsidRDefault="00673D2E" w:rsidP="00060211">
            <w:pPr>
              <w:spacing w:line="240" w:lineRule="auto"/>
              <w:rPr>
                <w:b/>
              </w:rPr>
            </w:pPr>
          </w:p>
        </w:tc>
        <w:tc>
          <w:tcPr>
            <w:tcW w:w="3330" w:type="dxa"/>
            <w:tcBorders>
              <w:top w:val="nil"/>
              <w:left w:val="nil"/>
              <w:bottom w:val="nil"/>
              <w:right w:val="nil"/>
            </w:tcBorders>
            <w:shd w:val="clear" w:color="auto" w:fill="auto"/>
            <w:noWrap/>
            <w:vAlign w:val="bottom"/>
            <w:hideMark/>
          </w:tcPr>
          <w:p w14:paraId="2B1FE99E" w14:textId="77777777" w:rsidR="00673D2E" w:rsidRPr="0023395F" w:rsidRDefault="00673D2E" w:rsidP="00060211">
            <w:pPr>
              <w:spacing w:line="240" w:lineRule="auto"/>
              <w:rPr>
                <w:b/>
              </w:rPr>
            </w:pPr>
          </w:p>
        </w:tc>
        <w:tc>
          <w:tcPr>
            <w:tcW w:w="4230" w:type="dxa"/>
            <w:tcBorders>
              <w:top w:val="nil"/>
              <w:left w:val="nil"/>
              <w:bottom w:val="nil"/>
              <w:right w:val="nil"/>
            </w:tcBorders>
            <w:shd w:val="clear" w:color="auto" w:fill="auto"/>
            <w:noWrap/>
            <w:vAlign w:val="bottom"/>
            <w:hideMark/>
          </w:tcPr>
          <w:p w14:paraId="0252195C" w14:textId="77777777" w:rsidR="00673D2E" w:rsidRPr="0023395F" w:rsidRDefault="00673D2E" w:rsidP="00060211">
            <w:pPr>
              <w:spacing w:line="240" w:lineRule="auto"/>
              <w:rPr>
                <w:b/>
              </w:rPr>
            </w:pPr>
          </w:p>
        </w:tc>
      </w:tr>
      <w:tr w:rsidR="00673D2E" w:rsidRPr="002E69A9" w14:paraId="7BD95B91" w14:textId="77777777" w:rsidTr="00060211">
        <w:trPr>
          <w:trHeight w:val="477"/>
          <w:jc w:val="center"/>
        </w:trPr>
        <w:tc>
          <w:tcPr>
            <w:tcW w:w="936" w:type="dxa"/>
            <w:gridSpan w:val="2"/>
            <w:tcBorders>
              <w:top w:val="nil"/>
              <w:left w:val="nil"/>
              <w:bottom w:val="nil"/>
              <w:right w:val="nil"/>
            </w:tcBorders>
            <w:shd w:val="clear" w:color="auto" w:fill="auto"/>
            <w:noWrap/>
            <w:vAlign w:val="bottom"/>
            <w:hideMark/>
          </w:tcPr>
          <w:p w14:paraId="78351552" w14:textId="77777777" w:rsidR="00673D2E" w:rsidRPr="002E69A9" w:rsidRDefault="00673D2E" w:rsidP="00060211">
            <w:pPr>
              <w:spacing w:line="240" w:lineRule="auto"/>
              <w:jc w:val="center"/>
              <w:rPr>
                <w:b/>
                <w:bCs/>
                <w:color w:val="000000"/>
              </w:rPr>
            </w:pPr>
            <w:r w:rsidRPr="002E69A9">
              <w:rPr>
                <w:b/>
                <w:bCs/>
                <w:color w:val="000000"/>
              </w:rPr>
              <w:t>Date</w:t>
            </w:r>
          </w:p>
        </w:tc>
        <w:tc>
          <w:tcPr>
            <w:tcW w:w="864" w:type="dxa"/>
            <w:tcBorders>
              <w:top w:val="nil"/>
              <w:left w:val="nil"/>
              <w:bottom w:val="nil"/>
              <w:right w:val="nil"/>
            </w:tcBorders>
            <w:shd w:val="clear" w:color="auto" w:fill="auto"/>
            <w:noWrap/>
            <w:vAlign w:val="bottom"/>
            <w:hideMark/>
          </w:tcPr>
          <w:p w14:paraId="277FE4B3" w14:textId="77777777" w:rsidR="00673D2E" w:rsidRPr="002E69A9" w:rsidRDefault="00673D2E" w:rsidP="00060211">
            <w:pPr>
              <w:spacing w:line="240" w:lineRule="auto"/>
              <w:jc w:val="center"/>
              <w:rPr>
                <w:b/>
                <w:bCs/>
                <w:color w:val="000000"/>
              </w:rPr>
            </w:pPr>
            <w:r w:rsidRPr="002E69A9">
              <w:rPr>
                <w:b/>
                <w:bCs/>
                <w:color w:val="000000"/>
              </w:rPr>
              <w:t>Time</w:t>
            </w:r>
          </w:p>
        </w:tc>
        <w:tc>
          <w:tcPr>
            <w:tcW w:w="3330" w:type="dxa"/>
            <w:tcBorders>
              <w:top w:val="nil"/>
              <w:left w:val="nil"/>
              <w:bottom w:val="nil"/>
              <w:right w:val="nil"/>
            </w:tcBorders>
            <w:shd w:val="clear" w:color="auto" w:fill="auto"/>
            <w:noWrap/>
            <w:vAlign w:val="bottom"/>
            <w:hideMark/>
          </w:tcPr>
          <w:p w14:paraId="70756EE2" w14:textId="77777777" w:rsidR="00673D2E" w:rsidRPr="002E69A9" w:rsidRDefault="00673D2E" w:rsidP="00060211">
            <w:pPr>
              <w:spacing w:line="240" w:lineRule="auto"/>
              <w:jc w:val="center"/>
              <w:rPr>
                <w:b/>
                <w:bCs/>
                <w:color w:val="000000"/>
              </w:rPr>
            </w:pPr>
            <w:r w:rsidRPr="002E69A9">
              <w:rPr>
                <w:b/>
                <w:bCs/>
                <w:color w:val="000000"/>
              </w:rPr>
              <w:t>Meeting</w:t>
            </w:r>
          </w:p>
        </w:tc>
        <w:tc>
          <w:tcPr>
            <w:tcW w:w="4230" w:type="dxa"/>
            <w:tcBorders>
              <w:top w:val="nil"/>
              <w:left w:val="nil"/>
              <w:bottom w:val="nil"/>
              <w:right w:val="nil"/>
            </w:tcBorders>
            <w:shd w:val="clear" w:color="auto" w:fill="auto"/>
            <w:noWrap/>
            <w:vAlign w:val="bottom"/>
            <w:hideMark/>
          </w:tcPr>
          <w:p w14:paraId="642BB55B" w14:textId="77777777" w:rsidR="00673D2E" w:rsidRPr="002E69A9" w:rsidRDefault="00673D2E" w:rsidP="00060211">
            <w:pPr>
              <w:spacing w:line="240" w:lineRule="auto"/>
              <w:jc w:val="center"/>
              <w:rPr>
                <w:b/>
                <w:bCs/>
                <w:color w:val="000000"/>
              </w:rPr>
            </w:pPr>
            <w:r w:rsidRPr="002E69A9">
              <w:rPr>
                <w:b/>
                <w:bCs/>
                <w:color w:val="000000"/>
              </w:rPr>
              <w:t>Attendees</w:t>
            </w:r>
          </w:p>
        </w:tc>
      </w:tr>
      <w:tr w:rsidR="00673D2E" w:rsidRPr="002E69A9" w14:paraId="0C0B4A4B" w14:textId="77777777" w:rsidTr="00060211">
        <w:trPr>
          <w:trHeight w:val="300"/>
          <w:jc w:val="center"/>
        </w:trPr>
        <w:tc>
          <w:tcPr>
            <w:tcW w:w="720" w:type="dxa"/>
            <w:vMerge w:val="restart"/>
            <w:tcBorders>
              <w:top w:val="nil"/>
              <w:left w:val="nil"/>
              <w:bottom w:val="nil"/>
              <w:right w:val="nil"/>
            </w:tcBorders>
            <w:shd w:val="clear" w:color="000000" w:fill="FFF2CC"/>
            <w:noWrap/>
            <w:vAlign w:val="center"/>
            <w:hideMark/>
          </w:tcPr>
          <w:p w14:paraId="5C9ABF03" w14:textId="77777777" w:rsidR="00673D2E" w:rsidRPr="002E69A9" w:rsidRDefault="00673D2E" w:rsidP="00060211">
            <w:pPr>
              <w:spacing w:line="240" w:lineRule="auto"/>
              <w:jc w:val="center"/>
              <w:rPr>
                <w:color w:val="000000"/>
              </w:rPr>
            </w:pPr>
            <w:r>
              <w:rPr>
                <w:color w:val="000000"/>
              </w:rPr>
              <w:t>2/14</w:t>
            </w:r>
          </w:p>
        </w:tc>
        <w:tc>
          <w:tcPr>
            <w:tcW w:w="1080" w:type="dxa"/>
            <w:gridSpan w:val="2"/>
            <w:vMerge w:val="restart"/>
            <w:tcBorders>
              <w:top w:val="nil"/>
              <w:left w:val="nil"/>
              <w:bottom w:val="nil"/>
              <w:right w:val="nil"/>
            </w:tcBorders>
            <w:shd w:val="clear" w:color="000000" w:fill="FFF2CC"/>
            <w:noWrap/>
            <w:vAlign w:val="center"/>
            <w:hideMark/>
          </w:tcPr>
          <w:p w14:paraId="379EC150" w14:textId="77777777" w:rsidR="00673D2E" w:rsidRPr="002E69A9" w:rsidRDefault="00673D2E" w:rsidP="0023395F">
            <w:pPr>
              <w:spacing w:line="240" w:lineRule="auto"/>
              <w:jc w:val="center"/>
              <w:rPr>
                <w:color w:val="000000"/>
              </w:rPr>
            </w:pPr>
            <w:r w:rsidRPr="002E69A9">
              <w:rPr>
                <w:color w:val="000000"/>
              </w:rPr>
              <w:t>9</w:t>
            </w:r>
            <w:r w:rsidR="0023395F">
              <w:rPr>
                <w:color w:val="000000"/>
              </w:rPr>
              <w:t xml:space="preserve"> PM</w:t>
            </w:r>
            <w:r w:rsidRPr="002E69A9">
              <w:rPr>
                <w:color w:val="000000"/>
              </w:rPr>
              <w:t xml:space="preserve"> </w:t>
            </w:r>
            <w:r w:rsidR="0023395F">
              <w:rPr>
                <w:color w:val="000000"/>
              </w:rPr>
              <w:t>EST</w:t>
            </w:r>
          </w:p>
        </w:tc>
        <w:tc>
          <w:tcPr>
            <w:tcW w:w="3330" w:type="dxa"/>
            <w:vMerge w:val="restart"/>
            <w:tcBorders>
              <w:top w:val="nil"/>
              <w:left w:val="nil"/>
              <w:bottom w:val="nil"/>
              <w:right w:val="nil"/>
            </w:tcBorders>
            <w:shd w:val="clear" w:color="000000" w:fill="FFF2CC"/>
            <w:noWrap/>
            <w:vAlign w:val="center"/>
            <w:hideMark/>
          </w:tcPr>
          <w:p w14:paraId="606AF121" w14:textId="77777777" w:rsidR="00673D2E" w:rsidRPr="002E69A9" w:rsidRDefault="00673D2E" w:rsidP="00060211">
            <w:pPr>
              <w:spacing w:line="240" w:lineRule="auto"/>
              <w:jc w:val="center"/>
              <w:rPr>
                <w:color w:val="000000"/>
              </w:rPr>
            </w:pPr>
            <w:r w:rsidRPr="002E69A9">
              <w:rPr>
                <w:color w:val="000000"/>
              </w:rPr>
              <w:t>Backlog Refinement</w:t>
            </w:r>
          </w:p>
        </w:tc>
        <w:tc>
          <w:tcPr>
            <w:tcW w:w="4230" w:type="dxa"/>
            <w:tcBorders>
              <w:top w:val="nil"/>
              <w:left w:val="nil"/>
              <w:bottom w:val="nil"/>
              <w:right w:val="nil"/>
            </w:tcBorders>
            <w:shd w:val="clear" w:color="000000" w:fill="FFF2CC"/>
            <w:noWrap/>
            <w:vAlign w:val="bottom"/>
            <w:hideMark/>
          </w:tcPr>
          <w:p w14:paraId="01B15B61" w14:textId="77777777" w:rsidR="00673D2E" w:rsidRPr="002E69A9" w:rsidRDefault="00673D2E" w:rsidP="00060211">
            <w:pPr>
              <w:spacing w:line="240" w:lineRule="auto"/>
              <w:rPr>
                <w:color w:val="000000"/>
              </w:rPr>
            </w:pPr>
            <w:r w:rsidRPr="002E69A9">
              <w:rPr>
                <w:color w:val="000000"/>
              </w:rPr>
              <w:t>Required: Christy Gilliland, Roy Gordon</w:t>
            </w:r>
          </w:p>
        </w:tc>
      </w:tr>
      <w:tr w:rsidR="00673D2E" w:rsidRPr="002E69A9" w14:paraId="0F1A02AB" w14:textId="77777777" w:rsidTr="00060211">
        <w:trPr>
          <w:trHeight w:val="468"/>
          <w:jc w:val="center"/>
        </w:trPr>
        <w:tc>
          <w:tcPr>
            <w:tcW w:w="720" w:type="dxa"/>
            <w:vMerge/>
            <w:tcBorders>
              <w:top w:val="nil"/>
              <w:left w:val="nil"/>
              <w:bottom w:val="nil"/>
              <w:right w:val="nil"/>
            </w:tcBorders>
            <w:vAlign w:val="center"/>
            <w:hideMark/>
          </w:tcPr>
          <w:p w14:paraId="282DDF9D" w14:textId="77777777" w:rsidR="00673D2E" w:rsidRPr="002E69A9" w:rsidRDefault="00673D2E" w:rsidP="00060211">
            <w:pPr>
              <w:spacing w:line="240" w:lineRule="auto"/>
              <w:rPr>
                <w:color w:val="000000"/>
              </w:rPr>
            </w:pPr>
          </w:p>
        </w:tc>
        <w:tc>
          <w:tcPr>
            <w:tcW w:w="1080" w:type="dxa"/>
            <w:gridSpan w:val="2"/>
            <w:vMerge/>
            <w:tcBorders>
              <w:top w:val="nil"/>
              <w:left w:val="nil"/>
              <w:bottom w:val="nil"/>
              <w:right w:val="nil"/>
            </w:tcBorders>
            <w:vAlign w:val="center"/>
            <w:hideMark/>
          </w:tcPr>
          <w:p w14:paraId="02E855A2" w14:textId="77777777" w:rsidR="00673D2E" w:rsidRPr="002E69A9" w:rsidRDefault="00673D2E" w:rsidP="00060211">
            <w:pPr>
              <w:spacing w:line="240" w:lineRule="auto"/>
              <w:rPr>
                <w:color w:val="000000"/>
              </w:rPr>
            </w:pPr>
          </w:p>
        </w:tc>
        <w:tc>
          <w:tcPr>
            <w:tcW w:w="3330" w:type="dxa"/>
            <w:vMerge/>
            <w:tcBorders>
              <w:top w:val="nil"/>
              <w:left w:val="nil"/>
              <w:bottom w:val="nil"/>
              <w:right w:val="nil"/>
            </w:tcBorders>
            <w:vAlign w:val="center"/>
            <w:hideMark/>
          </w:tcPr>
          <w:p w14:paraId="2629D6A5" w14:textId="77777777" w:rsidR="00673D2E" w:rsidRPr="002E69A9" w:rsidRDefault="00673D2E" w:rsidP="00060211">
            <w:pPr>
              <w:spacing w:line="240" w:lineRule="auto"/>
              <w:rPr>
                <w:color w:val="000000"/>
              </w:rPr>
            </w:pPr>
          </w:p>
        </w:tc>
        <w:tc>
          <w:tcPr>
            <w:tcW w:w="4230" w:type="dxa"/>
            <w:tcBorders>
              <w:top w:val="nil"/>
              <w:left w:val="nil"/>
              <w:bottom w:val="nil"/>
              <w:right w:val="nil"/>
            </w:tcBorders>
            <w:shd w:val="clear" w:color="000000" w:fill="FFF2CC"/>
            <w:noWrap/>
            <w:vAlign w:val="bottom"/>
            <w:hideMark/>
          </w:tcPr>
          <w:p w14:paraId="2E1C4F46" w14:textId="77777777" w:rsidR="00673D2E" w:rsidRPr="002E69A9" w:rsidRDefault="00673D2E" w:rsidP="00060211">
            <w:pPr>
              <w:spacing w:line="240" w:lineRule="auto"/>
              <w:rPr>
                <w:color w:val="000000"/>
              </w:rPr>
            </w:pPr>
            <w:r w:rsidRPr="002E69A9">
              <w:rPr>
                <w:color w:val="000000"/>
              </w:rPr>
              <w:t>Optional: Team members</w:t>
            </w:r>
          </w:p>
        </w:tc>
      </w:tr>
      <w:tr w:rsidR="00673D2E" w:rsidRPr="002E69A9" w14:paraId="7A7FD0D2" w14:textId="77777777" w:rsidTr="00060211">
        <w:trPr>
          <w:trHeight w:val="300"/>
          <w:jc w:val="center"/>
        </w:trPr>
        <w:tc>
          <w:tcPr>
            <w:tcW w:w="720" w:type="dxa"/>
            <w:vMerge w:val="restart"/>
            <w:tcBorders>
              <w:top w:val="nil"/>
              <w:left w:val="nil"/>
              <w:bottom w:val="nil"/>
              <w:right w:val="nil"/>
            </w:tcBorders>
            <w:shd w:val="clear" w:color="000000" w:fill="E2EFDA"/>
            <w:noWrap/>
            <w:vAlign w:val="center"/>
            <w:hideMark/>
          </w:tcPr>
          <w:p w14:paraId="73E507DD" w14:textId="77777777" w:rsidR="00673D2E" w:rsidRPr="002E69A9" w:rsidRDefault="00673D2E" w:rsidP="00060211">
            <w:pPr>
              <w:spacing w:line="240" w:lineRule="auto"/>
              <w:jc w:val="center"/>
              <w:rPr>
                <w:color w:val="000000"/>
              </w:rPr>
            </w:pPr>
            <w:r>
              <w:rPr>
                <w:color w:val="000000"/>
              </w:rPr>
              <w:t>2/22</w:t>
            </w:r>
          </w:p>
        </w:tc>
        <w:tc>
          <w:tcPr>
            <w:tcW w:w="1080" w:type="dxa"/>
            <w:gridSpan w:val="2"/>
            <w:vMerge w:val="restart"/>
            <w:tcBorders>
              <w:top w:val="nil"/>
              <w:left w:val="nil"/>
              <w:bottom w:val="nil"/>
              <w:right w:val="nil"/>
            </w:tcBorders>
            <w:shd w:val="clear" w:color="000000" w:fill="E2EFDA"/>
            <w:noWrap/>
            <w:vAlign w:val="center"/>
            <w:hideMark/>
          </w:tcPr>
          <w:p w14:paraId="346B9226" w14:textId="77777777" w:rsidR="00673D2E" w:rsidRPr="002E69A9" w:rsidRDefault="00673D2E" w:rsidP="0023395F">
            <w:pPr>
              <w:spacing w:line="240" w:lineRule="auto"/>
              <w:jc w:val="center"/>
              <w:rPr>
                <w:color w:val="000000"/>
              </w:rPr>
            </w:pPr>
            <w:r w:rsidRPr="002E69A9">
              <w:rPr>
                <w:color w:val="000000"/>
              </w:rPr>
              <w:t>12</w:t>
            </w:r>
            <w:r w:rsidR="0023395F">
              <w:rPr>
                <w:color w:val="000000"/>
              </w:rPr>
              <w:t xml:space="preserve"> PM</w:t>
            </w:r>
            <w:r w:rsidRPr="002E69A9">
              <w:rPr>
                <w:color w:val="000000"/>
              </w:rPr>
              <w:t xml:space="preserve"> </w:t>
            </w:r>
            <w:r w:rsidR="0023395F">
              <w:rPr>
                <w:color w:val="000000"/>
              </w:rPr>
              <w:t>EST</w:t>
            </w:r>
          </w:p>
        </w:tc>
        <w:tc>
          <w:tcPr>
            <w:tcW w:w="3330" w:type="dxa"/>
            <w:vMerge w:val="restart"/>
            <w:tcBorders>
              <w:top w:val="nil"/>
              <w:left w:val="nil"/>
              <w:bottom w:val="nil"/>
              <w:right w:val="nil"/>
            </w:tcBorders>
            <w:shd w:val="clear" w:color="000000" w:fill="E2EFDA"/>
            <w:noWrap/>
            <w:vAlign w:val="center"/>
            <w:hideMark/>
          </w:tcPr>
          <w:p w14:paraId="1DD28A68" w14:textId="77777777" w:rsidR="00673D2E" w:rsidRPr="002E69A9" w:rsidRDefault="00673D2E" w:rsidP="00060211">
            <w:pPr>
              <w:spacing w:line="240" w:lineRule="auto"/>
              <w:jc w:val="center"/>
              <w:rPr>
                <w:color w:val="000000"/>
              </w:rPr>
            </w:pPr>
            <w:r w:rsidRPr="002E69A9">
              <w:rPr>
                <w:color w:val="000000"/>
              </w:rPr>
              <w:t>Sprint 1 Review</w:t>
            </w:r>
          </w:p>
        </w:tc>
        <w:tc>
          <w:tcPr>
            <w:tcW w:w="4230" w:type="dxa"/>
            <w:tcBorders>
              <w:top w:val="nil"/>
              <w:left w:val="nil"/>
              <w:bottom w:val="nil"/>
              <w:right w:val="nil"/>
            </w:tcBorders>
            <w:shd w:val="clear" w:color="000000" w:fill="E2EFDA"/>
            <w:noWrap/>
            <w:vAlign w:val="bottom"/>
            <w:hideMark/>
          </w:tcPr>
          <w:p w14:paraId="31148003" w14:textId="77777777" w:rsidR="00673D2E" w:rsidRPr="002E69A9" w:rsidRDefault="00673D2E" w:rsidP="00060211">
            <w:pPr>
              <w:spacing w:line="240" w:lineRule="auto"/>
              <w:rPr>
                <w:color w:val="000000"/>
              </w:rPr>
            </w:pPr>
            <w:r w:rsidRPr="002E69A9">
              <w:rPr>
                <w:color w:val="000000"/>
              </w:rPr>
              <w:t>Required: Christy Gilliland, Team members</w:t>
            </w:r>
          </w:p>
        </w:tc>
      </w:tr>
      <w:tr w:rsidR="00673D2E" w:rsidRPr="002E69A9" w14:paraId="134DACE2" w14:textId="77777777" w:rsidTr="00060211">
        <w:trPr>
          <w:trHeight w:val="513"/>
          <w:jc w:val="center"/>
        </w:trPr>
        <w:tc>
          <w:tcPr>
            <w:tcW w:w="720" w:type="dxa"/>
            <w:vMerge/>
            <w:tcBorders>
              <w:top w:val="nil"/>
              <w:left w:val="nil"/>
              <w:bottom w:val="nil"/>
              <w:right w:val="nil"/>
            </w:tcBorders>
            <w:vAlign w:val="center"/>
            <w:hideMark/>
          </w:tcPr>
          <w:p w14:paraId="147B1169" w14:textId="77777777" w:rsidR="00673D2E" w:rsidRPr="002E69A9" w:rsidRDefault="00673D2E" w:rsidP="00060211">
            <w:pPr>
              <w:spacing w:line="240" w:lineRule="auto"/>
              <w:rPr>
                <w:color w:val="000000"/>
              </w:rPr>
            </w:pPr>
          </w:p>
        </w:tc>
        <w:tc>
          <w:tcPr>
            <w:tcW w:w="1080" w:type="dxa"/>
            <w:gridSpan w:val="2"/>
            <w:vMerge/>
            <w:tcBorders>
              <w:top w:val="nil"/>
              <w:left w:val="nil"/>
              <w:bottom w:val="nil"/>
              <w:right w:val="nil"/>
            </w:tcBorders>
            <w:vAlign w:val="center"/>
            <w:hideMark/>
          </w:tcPr>
          <w:p w14:paraId="5057AC34" w14:textId="77777777" w:rsidR="00673D2E" w:rsidRPr="002E69A9" w:rsidRDefault="00673D2E" w:rsidP="00060211">
            <w:pPr>
              <w:spacing w:line="240" w:lineRule="auto"/>
              <w:rPr>
                <w:color w:val="000000"/>
              </w:rPr>
            </w:pPr>
          </w:p>
        </w:tc>
        <w:tc>
          <w:tcPr>
            <w:tcW w:w="3330" w:type="dxa"/>
            <w:vMerge/>
            <w:tcBorders>
              <w:top w:val="nil"/>
              <w:left w:val="nil"/>
              <w:bottom w:val="nil"/>
              <w:right w:val="nil"/>
            </w:tcBorders>
            <w:vAlign w:val="center"/>
            <w:hideMark/>
          </w:tcPr>
          <w:p w14:paraId="4E763689" w14:textId="77777777" w:rsidR="00673D2E" w:rsidRPr="002E69A9" w:rsidRDefault="00673D2E" w:rsidP="00060211">
            <w:pPr>
              <w:spacing w:line="240" w:lineRule="auto"/>
              <w:rPr>
                <w:color w:val="000000"/>
              </w:rPr>
            </w:pPr>
          </w:p>
        </w:tc>
        <w:tc>
          <w:tcPr>
            <w:tcW w:w="4230" w:type="dxa"/>
            <w:tcBorders>
              <w:top w:val="nil"/>
              <w:left w:val="nil"/>
              <w:bottom w:val="nil"/>
              <w:right w:val="nil"/>
            </w:tcBorders>
            <w:shd w:val="clear" w:color="000000" w:fill="E2EFDA"/>
            <w:noWrap/>
            <w:vAlign w:val="bottom"/>
            <w:hideMark/>
          </w:tcPr>
          <w:p w14:paraId="2816F1F9" w14:textId="77777777" w:rsidR="00673D2E" w:rsidRPr="002E69A9" w:rsidRDefault="00673D2E" w:rsidP="00060211">
            <w:pPr>
              <w:spacing w:line="240" w:lineRule="auto"/>
              <w:rPr>
                <w:color w:val="000000"/>
              </w:rPr>
            </w:pPr>
            <w:r w:rsidRPr="002E69A9">
              <w:rPr>
                <w:color w:val="000000"/>
              </w:rPr>
              <w:t>Optional:  Roy Gordon</w:t>
            </w:r>
          </w:p>
        </w:tc>
      </w:tr>
      <w:tr w:rsidR="00673D2E" w:rsidRPr="002E69A9" w14:paraId="610C225E" w14:textId="77777777" w:rsidTr="00060211">
        <w:trPr>
          <w:trHeight w:val="300"/>
          <w:jc w:val="center"/>
        </w:trPr>
        <w:tc>
          <w:tcPr>
            <w:tcW w:w="720" w:type="dxa"/>
            <w:vMerge w:val="restart"/>
            <w:tcBorders>
              <w:top w:val="nil"/>
              <w:left w:val="nil"/>
              <w:bottom w:val="nil"/>
              <w:right w:val="nil"/>
            </w:tcBorders>
            <w:shd w:val="clear" w:color="000000" w:fill="FFF2CC"/>
            <w:noWrap/>
            <w:vAlign w:val="center"/>
            <w:hideMark/>
          </w:tcPr>
          <w:p w14:paraId="25EE2242" w14:textId="77777777" w:rsidR="00673D2E" w:rsidRPr="002E69A9" w:rsidRDefault="00673D2E" w:rsidP="00060211">
            <w:pPr>
              <w:spacing w:line="240" w:lineRule="auto"/>
              <w:jc w:val="center"/>
              <w:rPr>
                <w:color w:val="000000"/>
              </w:rPr>
            </w:pPr>
            <w:r>
              <w:rPr>
                <w:color w:val="000000"/>
              </w:rPr>
              <w:t>2/23</w:t>
            </w:r>
          </w:p>
        </w:tc>
        <w:tc>
          <w:tcPr>
            <w:tcW w:w="1080" w:type="dxa"/>
            <w:gridSpan w:val="2"/>
            <w:vMerge w:val="restart"/>
            <w:tcBorders>
              <w:top w:val="nil"/>
              <w:left w:val="nil"/>
              <w:bottom w:val="nil"/>
              <w:right w:val="nil"/>
            </w:tcBorders>
            <w:shd w:val="clear" w:color="000000" w:fill="FFF2CC"/>
            <w:noWrap/>
            <w:vAlign w:val="center"/>
            <w:hideMark/>
          </w:tcPr>
          <w:p w14:paraId="3BA514BE" w14:textId="77777777" w:rsidR="00673D2E" w:rsidRPr="002E69A9" w:rsidRDefault="00673D2E" w:rsidP="0023395F">
            <w:pPr>
              <w:spacing w:line="240" w:lineRule="auto"/>
              <w:jc w:val="center"/>
              <w:rPr>
                <w:color w:val="000000"/>
              </w:rPr>
            </w:pPr>
            <w:r w:rsidRPr="002E69A9">
              <w:rPr>
                <w:color w:val="000000"/>
              </w:rPr>
              <w:t>12</w:t>
            </w:r>
            <w:r w:rsidR="0023395F">
              <w:rPr>
                <w:color w:val="000000"/>
              </w:rPr>
              <w:t xml:space="preserve"> PM</w:t>
            </w:r>
            <w:r w:rsidRPr="002E69A9">
              <w:rPr>
                <w:color w:val="000000"/>
              </w:rPr>
              <w:t xml:space="preserve"> </w:t>
            </w:r>
            <w:r w:rsidR="0023395F">
              <w:rPr>
                <w:color w:val="000000"/>
              </w:rPr>
              <w:t>EST</w:t>
            </w:r>
          </w:p>
        </w:tc>
        <w:tc>
          <w:tcPr>
            <w:tcW w:w="3330" w:type="dxa"/>
            <w:vMerge w:val="restart"/>
            <w:tcBorders>
              <w:top w:val="nil"/>
              <w:left w:val="nil"/>
              <w:bottom w:val="nil"/>
              <w:right w:val="nil"/>
            </w:tcBorders>
            <w:shd w:val="clear" w:color="000000" w:fill="FFF2CC"/>
            <w:noWrap/>
            <w:vAlign w:val="center"/>
            <w:hideMark/>
          </w:tcPr>
          <w:p w14:paraId="4719A3E6" w14:textId="77777777" w:rsidR="00673D2E" w:rsidRPr="002E69A9" w:rsidRDefault="00673D2E" w:rsidP="00060211">
            <w:pPr>
              <w:spacing w:line="240" w:lineRule="auto"/>
              <w:jc w:val="center"/>
              <w:rPr>
                <w:color w:val="000000"/>
              </w:rPr>
            </w:pPr>
            <w:r w:rsidRPr="002E69A9">
              <w:rPr>
                <w:color w:val="000000"/>
              </w:rPr>
              <w:t>Sprint 1 Retrospective and Sprint 2 Planning</w:t>
            </w:r>
          </w:p>
        </w:tc>
        <w:tc>
          <w:tcPr>
            <w:tcW w:w="4230" w:type="dxa"/>
            <w:tcBorders>
              <w:top w:val="nil"/>
              <w:left w:val="nil"/>
              <w:bottom w:val="nil"/>
              <w:right w:val="nil"/>
            </w:tcBorders>
            <w:shd w:val="clear" w:color="000000" w:fill="FFF2CC"/>
            <w:noWrap/>
            <w:vAlign w:val="bottom"/>
            <w:hideMark/>
          </w:tcPr>
          <w:p w14:paraId="3DB19774" w14:textId="77777777" w:rsidR="00673D2E" w:rsidRPr="002E69A9" w:rsidRDefault="00673D2E" w:rsidP="00060211">
            <w:pPr>
              <w:spacing w:line="240" w:lineRule="auto"/>
              <w:rPr>
                <w:color w:val="000000"/>
              </w:rPr>
            </w:pPr>
            <w:r w:rsidRPr="002E69A9">
              <w:rPr>
                <w:color w:val="000000"/>
              </w:rPr>
              <w:t>Required: Christy Gilliland, Team members</w:t>
            </w:r>
          </w:p>
        </w:tc>
      </w:tr>
      <w:tr w:rsidR="00673D2E" w:rsidRPr="002E69A9" w14:paraId="6CBF4927" w14:textId="77777777" w:rsidTr="00060211">
        <w:trPr>
          <w:trHeight w:val="300"/>
          <w:jc w:val="center"/>
        </w:trPr>
        <w:tc>
          <w:tcPr>
            <w:tcW w:w="720" w:type="dxa"/>
            <w:vMerge/>
            <w:tcBorders>
              <w:top w:val="nil"/>
              <w:left w:val="nil"/>
              <w:bottom w:val="nil"/>
              <w:right w:val="nil"/>
            </w:tcBorders>
            <w:vAlign w:val="center"/>
            <w:hideMark/>
          </w:tcPr>
          <w:p w14:paraId="298F5933" w14:textId="77777777" w:rsidR="00673D2E" w:rsidRPr="002E69A9" w:rsidRDefault="00673D2E" w:rsidP="00060211">
            <w:pPr>
              <w:spacing w:line="240" w:lineRule="auto"/>
              <w:rPr>
                <w:color w:val="000000"/>
              </w:rPr>
            </w:pPr>
          </w:p>
        </w:tc>
        <w:tc>
          <w:tcPr>
            <w:tcW w:w="1080" w:type="dxa"/>
            <w:gridSpan w:val="2"/>
            <w:vMerge/>
            <w:tcBorders>
              <w:top w:val="nil"/>
              <w:left w:val="nil"/>
              <w:bottom w:val="nil"/>
              <w:right w:val="nil"/>
            </w:tcBorders>
            <w:vAlign w:val="center"/>
            <w:hideMark/>
          </w:tcPr>
          <w:p w14:paraId="7B5DC653" w14:textId="77777777" w:rsidR="00673D2E" w:rsidRPr="002E69A9" w:rsidRDefault="00673D2E" w:rsidP="00060211">
            <w:pPr>
              <w:spacing w:line="240" w:lineRule="auto"/>
              <w:rPr>
                <w:color w:val="000000"/>
              </w:rPr>
            </w:pPr>
          </w:p>
        </w:tc>
        <w:tc>
          <w:tcPr>
            <w:tcW w:w="3330" w:type="dxa"/>
            <w:vMerge/>
            <w:tcBorders>
              <w:top w:val="nil"/>
              <w:left w:val="nil"/>
              <w:bottom w:val="nil"/>
              <w:right w:val="nil"/>
            </w:tcBorders>
            <w:vAlign w:val="center"/>
            <w:hideMark/>
          </w:tcPr>
          <w:p w14:paraId="578E6552" w14:textId="77777777" w:rsidR="00673D2E" w:rsidRPr="002E69A9" w:rsidRDefault="00673D2E" w:rsidP="00060211">
            <w:pPr>
              <w:spacing w:line="240" w:lineRule="auto"/>
              <w:rPr>
                <w:color w:val="000000"/>
              </w:rPr>
            </w:pPr>
          </w:p>
        </w:tc>
        <w:tc>
          <w:tcPr>
            <w:tcW w:w="4230" w:type="dxa"/>
            <w:tcBorders>
              <w:top w:val="nil"/>
              <w:left w:val="nil"/>
              <w:bottom w:val="nil"/>
              <w:right w:val="nil"/>
            </w:tcBorders>
            <w:shd w:val="clear" w:color="000000" w:fill="FFF2CC"/>
            <w:noWrap/>
            <w:vAlign w:val="bottom"/>
            <w:hideMark/>
          </w:tcPr>
          <w:p w14:paraId="0CD1EEB5" w14:textId="77777777" w:rsidR="00673D2E" w:rsidRPr="002E69A9" w:rsidRDefault="00673D2E" w:rsidP="00060211">
            <w:pPr>
              <w:spacing w:line="240" w:lineRule="auto"/>
              <w:rPr>
                <w:color w:val="000000"/>
              </w:rPr>
            </w:pPr>
            <w:r w:rsidRPr="002E69A9">
              <w:rPr>
                <w:color w:val="000000"/>
              </w:rPr>
              <w:t>Optional: Roy Gordon</w:t>
            </w:r>
          </w:p>
        </w:tc>
      </w:tr>
      <w:tr w:rsidR="00673D2E" w:rsidRPr="002E69A9" w14:paraId="01F1EE24" w14:textId="77777777" w:rsidTr="00060211">
        <w:trPr>
          <w:trHeight w:val="300"/>
          <w:jc w:val="center"/>
        </w:trPr>
        <w:tc>
          <w:tcPr>
            <w:tcW w:w="720" w:type="dxa"/>
            <w:vMerge w:val="restart"/>
            <w:tcBorders>
              <w:top w:val="nil"/>
              <w:left w:val="nil"/>
              <w:bottom w:val="nil"/>
              <w:right w:val="nil"/>
            </w:tcBorders>
            <w:shd w:val="clear" w:color="000000" w:fill="E2EFDA"/>
            <w:noWrap/>
            <w:vAlign w:val="center"/>
            <w:hideMark/>
          </w:tcPr>
          <w:p w14:paraId="01664E3D" w14:textId="77777777" w:rsidR="00673D2E" w:rsidRPr="002E69A9" w:rsidRDefault="00673D2E" w:rsidP="00060211">
            <w:pPr>
              <w:spacing w:line="240" w:lineRule="auto"/>
              <w:jc w:val="center"/>
              <w:rPr>
                <w:color w:val="000000"/>
              </w:rPr>
            </w:pPr>
            <w:r>
              <w:rPr>
                <w:color w:val="000000"/>
              </w:rPr>
              <w:t>3/15</w:t>
            </w:r>
          </w:p>
        </w:tc>
        <w:tc>
          <w:tcPr>
            <w:tcW w:w="1080" w:type="dxa"/>
            <w:gridSpan w:val="2"/>
            <w:vMerge w:val="restart"/>
            <w:tcBorders>
              <w:top w:val="nil"/>
              <w:left w:val="nil"/>
              <w:bottom w:val="nil"/>
              <w:right w:val="nil"/>
            </w:tcBorders>
            <w:shd w:val="clear" w:color="000000" w:fill="E2EFDA"/>
            <w:noWrap/>
            <w:vAlign w:val="center"/>
            <w:hideMark/>
          </w:tcPr>
          <w:p w14:paraId="4CD43162" w14:textId="77777777" w:rsidR="00673D2E" w:rsidRPr="002E69A9" w:rsidRDefault="00673D2E" w:rsidP="0023395F">
            <w:pPr>
              <w:spacing w:line="240" w:lineRule="auto"/>
              <w:jc w:val="center"/>
              <w:rPr>
                <w:color w:val="000000"/>
              </w:rPr>
            </w:pPr>
            <w:r w:rsidRPr="002E69A9">
              <w:rPr>
                <w:color w:val="000000"/>
              </w:rPr>
              <w:t>12</w:t>
            </w:r>
            <w:r w:rsidR="0023395F">
              <w:rPr>
                <w:color w:val="000000"/>
              </w:rPr>
              <w:t xml:space="preserve"> PM</w:t>
            </w:r>
            <w:r w:rsidRPr="002E69A9">
              <w:rPr>
                <w:color w:val="000000"/>
              </w:rPr>
              <w:t xml:space="preserve"> </w:t>
            </w:r>
            <w:r w:rsidR="0023395F">
              <w:rPr>
                <w:color w:val="000000"/>
              </w:rPr>
              <w:t>EST</w:t>
            </w:r>
          </w:p>
        </w:tc>
        <w:tc>
          <w:tcPr>
            <w:tcW w:w="3330" w:type="dxa"/>
            <w:vMerge w:val="restart"/>
            <w:tcBorders>
              <w:top w:val="nil"/>
              <w:left w:val="nil"/>
              <w:bottom w:val="nil"/>
              <w:right w:val="nil"/>
            </w:tcBorders>
            <w:shd w:val="clear" w:color="000000" w:fill="E2EFDA"/>
            <w:noWrap/>
            <w:vAlign w:val="center"/>
            <w:hideMark/>
          </w:tcPr>
          <w:p w14:paraId="0377516D" w14:textId="77777777" w:rsidR="00673D2E" w:rsidRPr="002E69A9" w:rsidRDefault="00673D2E" w:rsidP="00060211">
            <w:pPr>
              <w:spacing w:line="240" w:lineRule="auto"/>
              <w:jc w:val="center"/>
              <w:rPr>
                <w:color w:val="000000"/>
              </w:rPr>
            </w:pPr>
            <w:r w:rsidRPr="002E69A9">
              <w:rPr>
                <w:color w:val="000000"/>
              </w:rPr>
              <w:t>Sprint 2 Review and Backlog Refinement</w:t>
            </w:r>
          </w:p>
        </w:tc>
        <w:tc>
          <w:tcPr>
            <w:tcW w:w="4230" w:type="dxa"/>
            <w:tcBorders>
              <w:top w:val="nil"/>
              <w:left w:val="nil"/>
              <w:bottom w:val="nil"/>
              <w:right w:val="nil"/>
            </w:tcBorders>
            <w:shd w:val="clear" w:color="000000" w:fill="E2EFDA"/>
            <w:noWrap/>
            <w:vAlign w:val="bottom"/>
            <w:hideMark/>
          </w:tcPr>
          <w:p w14:paraId="137B72DB" w14:textId="77777777" w:rsidR="00673D2E" w:rsidRPr="002E69A9" w:rsidRDefault="00673D2E" w:rsidP="00060211">
            <w:pPr>
              <w:spacing w:line="240" w:lineRule="auto"/>
              <w:rPr>
                <w:color w:val="000000"/>
              </w:rPr>
            </w:pPr>
            <w:r w:rsidRPr="002E69A9">
              <w:rPr>
                <w:color w:val="000000"/>
              </w:rPr>
              <w:t>Required: Christy Gilliland, Roy Gordon</w:t>
            </w:r>
          </w:p>
        </w:tc>
      </w:tr>
      <w:tr w:rsidR="00673D2E" w:rsidRPr="002E69A9" w14:paraId="70A4B5E4" w14:textId="77777777" w:rsidTr="00060211">
        <w:trPr>
          <w:trHeight w:val="300"/>
          <w:jc w:val="center"/>
        </w:trPr>
        <w:tc>
          <w:tcPr>
            <w:tcW w:w="720" w:type="dxa"/>
            <w:vMerge/>
            <w:tcBorders>
              <w:top w:val="nil"/>
              <w:left w:val="nil"/>
              <w:bottom w:val="nil"/>
              <w:right w:val="nil"/>
            </w:tcBorders>
            <w:vAlign w:val="center"/>
            <w:hideMark/>
          </w:tcPr>
          <w:p w14:paraId="39497F7E" w14:textId="77777777" w:rsidR="00673D2E" w:rsidRPr="002E69A9" w:rsidRDefault="00673D2E" w:rsidP="00060211">
            <w:pPr>
              <w:spacing w:line="240" w:lineRule="auto"/>
              <w:rPr>
                <w:color w:val="000000"/>
              </w:rPr>
            </w:pPr>
          </w:p>
        </w:tc>
        <w:tc>
          <w:tcPr>
            <w:tcW w:w="1080" w:type="dxa"/>
            <w:gridSpan w:val="2"/>
            <w:vMerge/>
            <w:tcBorders>
              <w:top w:val="nil"/>
              <w:left w:val="nil"/>
              <w:bottom w:val="nil"/>
              <w:right w:val="nil"/>
            </w:tcBorders>
            <w:vAlign w:val="center"/>
            <w:hideMark/>
          </w:tcPr>
          <w:p w14:paraId="53ACE941" w14:textId="77777777" w:rsidR="00673D2E" w:rsidRPr="002E69A9" w:rsidRDefault="00673D2E" w:rsidP="00060211">
            <w:pPr>
              <w:spacing w:line="240" w:lineRule="auto"/>
              <w:rPr>
                <w:color w:val="000000"/>
              </w:rPr>
            </w:pPr>
          </w:p>
        </w:tc>
        <w:tc>
          <w:tcPr>
            <w:tcW w:w="3330" w:type="dxa"/>
            <w:vMerge/>
            <w:tcBorders>
              <w:top w:val="nil"/>
              <w:left w:val="nil"/>
              <w:bottom w:val="nil"/>
              <w:right w:val="nil"/>
            </w:tcBorders>
            <w:vAlign w:val="center"/>
            <w:hideMark/>
          </w:tcPr>
          <w:p w14:paraId="2B7D4359" w14:textId="77777777" w:rsidR="00673D2E" w:rsidRPr="002E69A9" w:rsidRDefault="00673D2E" w:rsidP="00060211">
            <w:pPr>
              <w:spacing w:line="240" w:lineRule="auto"/>
              <w:rPr>
                <w:color w:val="000000"/>
              </w:rPr>
            </w:pPr>
          </w:p>
        </w:tc>
        <w:tc>
          <w:tcPr>
            <w:tcW w:w="4230" w:type="dxa"/>
            <w:tcBorders>
              <w:top w:val="nil"/>
              <w:left w:val="nil"/>
              <w:bottom w:val="nil"/>
              <w:right w:val="nil"/>
            </w:tcBorders>
            <w:shd w:val="clear" w:color="000000" w:fill="E2EFDA"/>
            <w:noWrap/>
            <w:vAlign w:val="bottom"/>
            <w:hideMark/>
          </w:tcPr>
          <w:p w14:paraId="7F8D73E9" w14:textId="77777777" w:rsidR="00673D2E" w:rsidRPr="002E69A9" w:rsidRDefault="00673D2E" w:rsidP="00060211">
            <w:pPr>
              <w:spacing w:line="240" w:lineRule="auto"/>
              <w:rPr>
                <w:color w:val="000000"/>
              </w:rPr>
            </w:pPr>
            <w:r w:rsidRPr="002E69A9">
              <w:rPr>
                <w:color w:val="000000"/>
              </w:rPr>
              <w:t>Required: Team members</w:t>
            </w:r>
          </w:p>
        </w:tc>
      </w:tr>
      <w:tr w:rsidR="00673D2E" w:rsidRPr="002E69A9" w14:paraId="50B3A54F" w14:textId="77777777" w:rsidTr="00060211">
        <w:trPr>
          <w:trHeight w:val="300"/>
          <w:jc w:val="center"/>
        </w:trPr>
        <w:tc>
          <w:tcPr>
            <w:tcW w:w="720" w:type="dxa"/>
            <w:vMerge w:val="restart"/>
            <w:tcBorders>
              <w:top w:val="nil"/>
              <w:left w:val="nil"/>
              <w:bottom w:val="nil"/>
              <w:right w:val="nil"/>
            </w:tcBorders>
            <w:shd w:val="clear" w:color="000000" w:fill="FFF2CC"/>
            <w:noWrap/>
            <w:vAlign w:val="center"/>
            <w:hideMark/>
          </w:tcPr>
          <w:p w14:paraId="79E2DC98" w14:textId="77777777" w:rsidR="00673D2E" w:rsidRPr="002E69A9" w:rsidRDefault="00673D2E" w:rsidP="00060211">
            <w:pPr>
              <w:spacing w:line="240" w:lineRule="auto"/>
              <w:jc w:val="center"/>
              <w:rPr>
                <w:color w:val="000000"/>
              </w:rPr>
            </w:pPr>
            <w:r>
              <w:rPr>
                <w:color w:val="000000"/>
              </w:rPr>
              <w:t>3/16</w:t>
            </w:r>
          </w:p>
        </w:tc>
        <w:tc>
          <w:tcPr>
            <w:tcW w:w="1080" w:type="dxa"/>
            <w:gridSpan w:val="2"/>
            <w:vMerge w:val="restart"/>
            <w:tcBorders>
              <w:top w:val="nil"/>
              <w:left w:val="nil"/>
              <w:bottom w:val="nil"/>
              <w:right w:val="nil"/>
            </w:tcBorders>
            <w:shd w:val="clear" w:color="000000" w:fill="FFF2CC"/>
            <w:noWrap/>
            <w:vAlign w:val="center"/>
            <w:hideMark/>
          </w:tcPr>
          <w:p w14:paraId="0F359B4C" w14:textId="77777777" w:rsidR="00673D2E" w:rsidRPr="002E69A9" w:rsidRDefault="00673D2E" w:rsidP="0023395F">
            <w:pPr>
              <w:spacing w:line="240" w:lineRule="auto"/>
              <w:jc w:val="center"/>
              <w:rPr>
                <w:color w:val="000000"/>
              </w:rPr>
            </w:pPr>
            <w:r w:rsidRPr="002E69A9">
              <w:rPr>
                <w:color w:val="000000"/>
              </w:rPr>
              <w:t>9</w:t>
            </w:r>
            <w:r w:rsidR="0023395F">
              <w:rPr>
                <w:color w:val="000000"/>
              </w:rPr>
              <w:t xml:space="preserve"> PM</w:t>
            </w:r>
            <w:r w:rsidRPr="002E69A9">
              <w:rPr>
                <w:color w:val="000000"/>
              </w:rPr>
              <w:t xml:space="preserve"> </w:t>
            </w:r>
            <w:r w:rsidR="0023395F">
              <w:rPr>
                <w:color w:val="000000"/>
              </w:rPr>
              <w:t>EST</w:t>
            </w:r>
          </w:p>
        </w:tc>
        <w:tc>
          <w:tcPr>
            <w:tcW w:w="3330" w:type="dxa"/>
            <w:vMerge w:val="restart"/>
            <w:tcBorders>
              <w:top w:val="nil"/>
              <w:left w:val="nil"/>
              <w:bottom w:val="nil"/>
              <w:right w:val="nil"/>
            </w:tcBorders>
            <w:shd w:val="clear" w:color="000000" w:fill="FFF2CC"/>
            <w:noWrap/>
            <w:vAlign w:val="center"/>
            <w:hideMark/>
          </w:tcPr>
          <w:p w14:paraId="169371A0" w14:textId="77777777" w:rsidR="00673D2E" w:rsidRPr="002E69A9" w:rsidRDefault="00673D2E" w:rsidP="00060211">
            <w:pPr>
              <w:spacing w:line="240" w:lineRule="auto"/>
              <w:jc w:val="center"/>
              <w:rPr>
                <w:color w:val="000000"/>
              </w:rPr>
            </w:pPr>
            <w:r w:rsidRPr="002E69A9">
              <w:rPr>
                <w:color w:val="000000"/>
              </w:rPr>
              <w:t>Sprint 2 Retrospective and Sprint 3 Planning</w:t>
            </w:r>
          </w:p>
        </w:tc>
        <w:tc>
          <w:tcPr>
            <w:tcW w:w="4230" w:type="dxa"/>
            <w:tcBorders>
              <w:top w:val="nil"/>
              <w:left w:val="nil"/>
              <w:bottom w:val="nil"/>
              <w:right w:val="nil"/>
            </w:tcBorders>
            <w:shd w:val="clear" w:color="000000" w:fill="FFF2CC"/>
            <w:noWrap/>
            <w:vAlign w:val="bottom"/>
            <w:hideMark/>
          </w:tcPr>
          <w:p w14:paraId="317AD7C0" w14:textId="77777777" w:rsidR="00673D2E" w:rsidRPr="002E69A9" w:rsidRDefault="00673D2E" w:rsidP="00060211">
            <w:pPr>
              <w:spacing w:line="240" w:lineRule="auto"/>
              <w:rPr>
                <w:color w:val="000000"/>
              </w:rPr>
            </w:pPr>
            <w:r w:rsidRPr="002E69A9">
              <w:rPr>
                <w:color w:val="000000"/>
              </w:rPr>
              <w:t>Required: Christy Gilliland, Team members</w:t>
            </w:r>
          </w:p>
        </w:tc>
      </w:tr>
      <w:tr w:rsidR="00673D2E" w:rsidRPr="002E69A9" w14:paraId="68F65D5E" w14:textId="77777777" w:rsidTr="00060211">
        <w:trPr>
          <w:trHeight w:val="300"/>
          <w:jc w:val="center"/>
        </w:trPr>
        <w:tc>
          <w:tcPr>
            <w:tcW w:w="720" w:type="dxa"/>
            <w:vMerge/>
            <w:tcBorders>
              <w:top w:val="nil"/>
              <w:left w:val="nil"/>
              <w:bottom w:val="nil"/>
              <w:right w:val="nil"/>
            </w:tcBorders>
            <w:vAlign w:val="center"/>
            <w:hideMark/>
          </w:tcPr>
          <w:p w14:paraId="16D9A942" w14:textId="77777777" w:rsidR="00673D2E" w:rsidRPr="002E69A9" w:rsidRDefault="00673D2E" w:rsidP="00060211">
            <w:pPr>
              <w:spacing w:line="240" w:lineRule="auto"/>
              <w:rPr>
                <w:color w:val="000000"/>
              </w:rPr>
            </w:pPr>
          </w:p>
        </w:tc>
        <w:tc>
          <w:tcPr>
            <w:tcW w:w="1080" w:type="dxa"/>
            <w:gridSpan w:val="2"/>
            <w:vMerge/>
            <w:tcBorders>
              <w:top w:val="nil"/>
              <w:left w:val="nil"/>
              <w:bottom w:val="nil"/>
              <w:right w:val="nil"/>
            </w:tcBorders>
            <w:vAlign w:val="center"/>
            <w:hideMark/>
          </w:tcPr>
          <w:p w14:paraId="373F0F7C" w14:textId="77777777" w:rsidR="00673D2E" w:rsidRPr="002E69A9" w:rsidRDefault="00673D2E" w:rsidP="00060211">
            <w:pPr>
              <w:spacing w:line="240" w:lineRule="auto"/>
              <w:rPr>
                <w:color w:val="000000"/>
              </w:rPr>
            </w:pPr>
          </w:p>
        </w:tc>
        <w:tc>
          <w:tcPr>
            <w:tcW w:w="3330" w:type="dxa"/>
            <w:vMerge/>
            <w:tcBorders>
              <w:top w:val="nil"/>
              <w:left w:val="nil"/>
              <w:bottom w:val="nil"/>
              <w:right w:val="nil"/>
            </w:tcBorders>
            <w:vAlign w:val="center"/>
            <w:hideMark/>
          </w:tcPr>
          <w:p w14:paraId="0941DEF8" w14:textId="77777777" w:rsidR="00673D2E" w:rsidRPr="002E69A9" w:rsidRDefault="00673D2E" w:rsidP="00060211">
            <w:pPr>
              <w:spacing w:line="240" w:lineRule="auto"/>
              <w:rPr>
                <w:color w:val="000000"/>
              </w:rPr>
            </w:pPr>
          </w:p>
        </w:tc>
        <w:tc>
          <w:tcPr>
            <w:tcW w:w="4230" w:type="dxa"/>
            <w:tcBorders>
              <w:top w:val="nil"/>
              <w:left w:val="nil"/>
              <w:bottom w:val="nil"/>
              <w:right w:val="nil"/>
            </w:tcBorders>
            <w:shd w:val="clear" w:color="000000" w:fill="FFF2CC"/>
            <w:noWrap/>
            <w:vAlign w:val="bottom"/>
            <w:hideMark/>
          </w:tcPr>
          <w:p w14:paraId="3F13782E" w14:textId="77777777" w:rsidR="00673D2E" w:rsidRPr="002E69A9" w:rsidRDefault="00673D2E" w:rsidP="00060211">
            <w:pPr>
              <w:spacing w:line="240" w:lineRule="auto"/>
              <w:rPr>
                <w:color w:val="000000"/>
              </w:rPr>
            </w:pPr>
            <w:r w:rsidRPr="002E69A9">
              <w:rPr>
                <w:color w:val="000000"/>
              </w:rPr>
              <w:t>Optional: Roy Gordon</w:t>
            </w:r>
          </w:p>
        </w:tc>
      </w:tr>
      <w:tr w:rsidR="00673D2E" w:rsidRPr="002E69A9" w14:paraId="4E296A2D" w14:textId="77777777" w:rsidTr="00060211">
        <w:trPr>
          <w:trHeight w:val="300"/>
          <w:jc w:val="center"/>
        </w:trPr>
        <w:tc>
          <w:tcPr>
            <w:tcW w:w="720" w:type="dxa"/>
            <w:vMerge w:val="restart"/>
            <w:tcBorders>
              <w:top w:val="nil"/>
              <w:left w:val="nil"/>
              <w:bottom w:val="nil"/>
              <w:right w:val="nil"/>
            </w:tcBorders>
            <w:shd w:val="clear" w:color="000000" w:fill="E2EFDA"/>
            <w:noWrap/>
            <w:vAlign w:val="center"/>
            <w:hideMark/>
          </w:tcPr>
          <w:p w14:paraId="4E68C520" w14:textId="77777777" w:rsidR="00673D2E" w:rsidRPr="002E69A9" w:rsidRDefault="00673D2E" w:rsidP="00060211">
            <w:pPr>
              <w:spacing w:line="240" w:lineRule="auto"/>
              <w:jc w:val="center"/>
              <w:rPr>
                <w:color w:val="000000"/>
              </w:rPr>
            </w:pPr>
            <w:r>
              <w:rPr>
                <w:color w:val="000000"/>
              </w:rPr>
              <w:t>4/05</w:t>
            </w:r>
          </w:p>
        </w:tc>
        <w:tc>
          <w:tcPr>
            <w:tcW w:w="1080" w:type="dxa"/>
            <w:gridSpan w:val="2"/>
            <w:vMerge w:val="restart"/>
            <w:tcBorders>
              <w:top w:val="nil"/>
              <w:left w:val="nil"/>
              <w:bottom w:val="nil"/>
              <w:right w:val="nil"/>
            </w:tcBorders>
            <w:shd w:val="clear" w:color="000000" w:fill="E2EFDA"/>
            <w:noWrap/>
            <w:vAlign w:val="center"/>
            <w:hideMark/>
          </w:tcPr>
          <w:p w14:paraId="245F3EA2" w14:textId="77777777" w:rsidR="00673D2E" w:rsidRPr="002E69A9" w:rsidRDefault="00673D2E" w:rsidP="0023395F">
            <w:pPr>
              <w:spacing w:line="240" w:lineRule="auto"/>
              <w:jc w:val="center"/>
              <w:rPr>
                <w:color w:val="000000"/>
              </w:rPr>
            </w:pPr>
            <w:r w:rsidRPr="002E69A9">
              <w:rPr>
                <w:color w:val="000000"/>
              </w:rPr>
              <w:t>12</w:t>
            </w:r>
            <w:r w:rsidR="0023395F">
              <w:rPr>
                <w:color w:val="000000"/>
              </w:rPr>
              <w:t xml:space="preserve"> PM</w:t>
            </w:r>
            <w:r w:rsidRPr="002E69A9">
              <w:rPr>
                <w:color w:val="000000"/>
              </w:rPr>
              <w:t xml:space="preserve"> </w:t>
            </w:r>
            <w:r w:rsidR="0023395F">
              <w:rPr>
                <w:color w:val="000000"/>
              </w:rPr>
              <w:t>EST</w:t>
            </w:r>
          </w:p>
        </w:tc>
        <w:tc>
          <w:tcPr>
            <w:tcW w:w="3330" w:type="dxa"/>
            <w:vMerge w:val="restart"/>
            <w:tcBorders>
              <w:top w:val="nil"/>
              <w:left w:val="nil"/>
              <w:bottom w:val="nil"/>
              <w:right w:val="nil"/>
            </w:tcBorders>
            <w:shd w:val="clear" w:color="000000" w:fill="E2EFDA"/>
            <w:noWrap/>
            <w:vAlign w:val="center"/>
            <w:hideMark/>
          </w:tcPr>
          <w:p w14:paraId="74F296CE" w14:textId="77777777" w:rsidR="00673D2E" w:rsidRPr="002E69A9" w:rsidRDefault="00673D2E" w:rsidP="00060211">
            <w:pPr>
              <w:spacing w:line="240" w:lineRule="auto"/>
              <w:jc w:val="center"/>
              <w:rPr>
                <w:color w:val="000000"/>
              </w:rPr>
            </w:pPr>
            <w:r w:rsidRPr="002E69A9">
              <w:rPr>
                <w:color w:val="000000"/>
              </w:rPr>
              <w:t>Sprint 3 Review</w:t>
            </w:r>
          </w:p>
        </w:tc>
        <w:tc>
          <w:tcPr>
            <w:tcW w:w="4230" w:type="dxa"/>
            <w:tcBorders>
              <w:top w:val="nil"/>
              <w:left w:val="nil"/>
              <w:bottom w:val="nil"/>
              <w:right w:val="nil"/>
            </w:tcBorders>
            <w:shd w:val="clear" w:color="000000" w:fill="E2EFDA"/>
            <w:noWrap/>
            <w:vAlign w:val="bottom"/>
            <w:hideMark/>
          </w:tcPr>
          <w:p w14:paraId="19904164" w14:textId="77777777" w:rsidR="00673D2E" w:rsidRPr="002E69A9" w:rsidRDefault="00673D2E" w:rsidP="00060211">
            <w:pPr>
              <w:spacing w:line="240" w:lineRule="auto"/>
              <w:rPr>
                <w:color w:val="000000"/>
              </w:rPr>
            </w:pPr>
            <w:r w:rsidRPr="002E69A9">
              <w:rPr>
                <w:color w:val="000000"/>
              </w:rPr>
              <w:t>Required: Christy Gilliland, Roy Gordon</w:t>
            </w:r>
          </w:p>
        </w:tc>
      </w:tr>
      <w:tr w:rsidR="00673D2E" w:rsidRPr="002E69A9" w14:paraId="6C99CB0A" w14:textId="77777777" w:rsidTr="00060211">
        <w:trPr>
          <w:trHeight w:val="300"/>
          <w:jc w:val="center"/>
        </w:trPr>
        <w:tc>
          <w:tcPr>
            <w:tcW w:w="720" w:type="dxa"/>
            <w:vMerge/>
            <w:tcBorders>
              <w:top w:val="nil"/>
              <w:left w:val="nil"/>
              <w:bottom w:val="nil"/>
              <w:right w:val="nil"/>
            </w:tcBorders>
            <w:vAlign w:val="center"/>
            <w:hideMark/>
          </w:tcPr>
          <w:p w14:paraId="25DB19D0" w14:textId="77777777" w:rsidR="00673D2E" w:rsidRPr="002E69A9" w:rsidRDefault="00673D2E" w:rsidP="00060211">
            <w:pPr>
              <w:spacing w:line="240" w:lineRule="auto"/>
              <w:rPr>
                <w:color w:val="000000"/>
              </w:rPr>
            </w:pPr>
          </w:p>
        </w:tc>
        <w:tc>
          <w:tcPr>
            <w:tcW w:w="1080" w:type="dxa"/>
            <w:gridSpan w:val="2"/>
            <w:vMerge/>
            <w:tcBorders>
              <w:top w:val="nil"/>
              <w:left w:val="nil"/>
              <w:bottom w:val="nil"/>
              <w:right w:val="nil"/>
            </w:tcBorders>
            <w:vAlign w:val="center"/>
            <w:hideMark/>
          </w:tcPr>
          <w:p w14:paraId="617A15C1" w14:textId="77777777" w:rsidR="00673D2E" w:rsidRPr="002E69A9" w:rsidRDefault="00673D2E" w:rsidP="00060211">
            <w:pPr>
              <w:spacing w:line="240" w:lineRule="auto"/>
              <w:rPr>
                <w:color w:val="000000"/>
              </w:rPr>
            </w:pPr>
          </w:p>
        </w:tc>
        <w:tc>
          <w:tcPr>
            <w:tcW w:w="3330" w:type="dxa"/>
            <w:vMerge/>
            <w:tcBorders>
              <w:top w:val="nil"/>
              <w:left w:val="nil"/>
              <w:bottom w:val="nil"/>
              <w:right w:val="nil"/>
            </w:tcBorders>
            <w:vAlign w:val="center"/>
            <w:hideMark/>
          </w:tcPr>
          <w:p w14:paraId="23A17B1C" w14:textId="77777777" w:rsidR="00673D2E" w:rsidRPr="002E69A9" w:rsidRDefault="00673D2E" w:rsidP="00060211">
            <w:pPr>
              <w:spacing w:line="240" w:lineRule="auto"/>
              <w:rPr>
                <w:color w:val="000000"/>
              </w:rPr>
            </w:pPr>
          </w:p>
        </w:tc>
        <w:tc>
          <w:tcPr>
            <w:tcW w:w="4230" w:type="dxa"/>
            <w:tcBorders>
              <w:top w:val="nil"/>
              <w:left w:val="nil"/>
              <w:bottom w:val="nil"/>
              <w:right w:val="nil"/>
            </w:tcBorders>
            <w:shd w:val="clear" w:color="000000" w:fill="E2EFDA"/>
            <w:noWrap/>
            <w:vAlign w:val="bottom"/>
            <w:hideMark/>
          </w:tcPr>
          <w:p w14:paraId="04FCAD87" w14:textId="77777777" w:rsidR="00673D2E" w:rsidRPr="002E69A9" w:rsidRDefault="00673D2E" w:rsidP="00060211">
            <w:pPr>
              <w:spacing w:line="240" w:lineRule="auto"/>
              <w:rPr>
                <w:color w:val="000000"/>
              </w:rPr>
            </w:pPr>
            <w:r w:rsidRPr="002E69A9">
              <w:rPr>
                <w:color w:val="000000"/>
              </w:rPr>
              <w:t>Required: Team members</w:t>
            </w:r>
          </w:p>
        </w:tc>
      </w:tr>
      <w:tr w:rsidR="00673D2E" w:rsidRPr="002E69A9" w14:paraId="05B7EFF1" w14:textId="77777777" w:rsidTr="00060211">
        <w:trPr>
          <w:trHeight w:val="300"/>
          <w:jc w:val="center"/>
        </w:trPr>
        <w:tc>
          <w:tcPr>
            <w:tcW w:w="720" w:type="dxa"/>
            <w:vMerge w:val="restart"/>
            <w:tcBorders>
              <w:top w:val="nil"/>
              <w:left w:val="nil"/>
              <w:bottom w:val="nil"/>
              <w:right w:val="nil"/>
            </w:tcBorders>
            <w:shd w:val="clear" w:color="000000" w:fill="FFF2CC"/>
            <w:noWrap/>
            <w:vAlign w:val="center"/>
            <w:hideMark/>
          </w:tcPr>
          <w:p w14:paraId="630F24E8" w14:textId="77777777" w:rsidR="00673D2E" w:rsidRPr="002E69A9" w:rsidRDefault="00673D2E" w:rsidP="00060211">
            <w:pPr>
              <w:spacing w:line="240" w:lineRule="auto"/>
              <w:jc w:val="center"/>
              <w:rPr>
                <w:color w:val="000000"/>
              </w:rPr>
            </w:pPr>
            <w:r>
              <w:rPr>
                <w:color w:val="000000"/>
              </w:rPr>
              <w:t>4/06</w:t>
            </w:r>
          </w:p>
        </w:tc>
        <w:tc>
          <w:tcPr>
            <w:tcW w:w="1080" w:type="dxa"/>
            <w:gridSpan w:val="2"/>
            <w:vMerge w:val="restart"/>
            <w:tcBorders>
              <w:top w:val="nil"/>
              <w:left w:val="nil"/>
              <w:bottom w:val="nil"/>
              <w:right w:val="nil"/>
            </w:tcBorders>
            <w:shd w:val="clear" w:color="000000" w:fill="FFF2CC"/>
            <w:noWrap/>
            <w:vAlign w:val="center"/>
            <w:hideMark/>
          </w:tcPr>
          <w:p w14:paraId="5707D63C" w14:textId="77777777" w:rsidR="00673D2E" w:rsidRPr="002E69A9" w:rsidRDefault="00673D2E" w:rsidP="0023395F">
            <w:pPr>
              <w:spacing w:line="240" w:lineRule="auto"/>
              <w:jc w:val="center"/>
              <w:rPr>
                <w:color w:val="000000"/>
              </w:rPr>
            </w:pPr>
            <w:r w:rsidRPr="002E69A9">
              <w:rPr>
                <w:color w:val="000000"/>
              </w:rPr>
              <w:t>9</w:t>
            </w:r>
            <w:r w:rsidR="0023395F">
              <w:rPr>
                <w:color w:val="000000"/>
              </w:rPr>
              <w:t xml:space="preserve"> PM</w:t>
            </w:r>
            <w:r w:rsidRPr="002E69A9">
              <w:rPr>
                <w:color w:val="000000"/>
              </w:rPr>
              <w:t xml:space="preserve"> </w:t>
            </w:r>
            <w:r w:rsidR="0023395F">
              <w:rPr>
                <w:color w:val="000000"/>
              </w:rPr>
              <w:t>EST</w:t>
            </w:r>
          </w:p>
        </w:tc>
        <w:tc>
          <w:tcPr>
            <w:tcW w:w="3330" w:type="dxa"/>
            <w:vMerge w:val="restart"/>
            <w:tcBorders>
              <w:top w:val="nil"/>
              <w:left w:val="nil"/>
              <w:bottom w:val="nil"/>
              <w:right w:val="nil"/>
            </w:tcBorders>
            <w:shd w:val="clear" w:color="000000" w:fill="FFF2CC"/>
            <w:noWrap/>
            <w:vAlign w:val="center"/>
            <w:hideMark/>
          </w:tcPr>
          <w:p w14:paraId="62B2A299" w14:textId="77777777" w:rsidR="00673D2E" w:rsidRPr="002E69A9" w:rsidRDefault="00673D2E" w:rsidP="00060211">
            <w:pPr>
              <w:spacing w:line="240" w:lineRule="auto"/>
              <w:jc w:val="center"/>
              <w:rPr>
                <w:color w:val="000000"/>
              </w:rPr>
            </w:pPr>
            <w:r w:rsidRPr="002E69A9">
              <w:rPr>
                <w:color w:val="000000"/>
              </w:rPr>
              <w:t>Sprint 3 Retrospective and Sprint 4 Planning</w:t>
            </w:r>
          </w:p>
        </w:tc>
        <w:tc>
          <w:tcPr>
            <w:tcW w:w="4230" w:type="dxa"/>
            <w:tcBorders>
              <w:top w:val="nil"/>
              <w:left w:val="nil"/>
              <w:bottom w:val="nil"/>
              <w:right w:val="nil"/>
            </w:tcBorders>
            <w:shd w:val="clear" w:color="000000" w:fill="FFF2CC"/>
            <w:noWrap/>
            <w:vAlign w:val="bottom"/>
            <w:hideMark/>
          </w:tcPr>
          <w:p w14:paraId="7A14A983" w14:textId="77777777" w:rsidR="00673D2E" w:rsidRPr="002E69A9" w:rsidRDefault="00673D2E" w:rsidP="00060211">
            <w:pPr>
              <w:spacing w:line="240" w:lineRule="auto"/>
              <w:rPr>
                <w:color w:val="000000"/>
              </w:rPr>
            </w:pPr>
            <w:r w:rsidRPr="002E69A9">
              <w:rPr>
                <w:color w:val="000000"/>
              </w:rPr>
              <w:t>Required: Christy Gilliland, Team members</w:t>
            </w:r>
          </w:p>
        </w:tc>
      </w:tr>
      <w:tr w:rsidR="00673D2E" w:rsidRPr="002E69A9" w14:paraId="1EAA1EFF" w14:textId="77777777" w:rsidTr="00060211">
        <w:trPr>
          <w:trHeight w:val="300"/>
          <w:jc w:val="center"/>
        </w:trPr>
        <w:tc>
          <w:tcPr>
            <w:tcW w:w="720" w:type="dxa"/>
            <w:vMerge/>
            <w:tcBorders>
              <w:top w:val="nil"/>
              <w:left w:val="nil"/>
              <w:bottom w:val="nil"/>
              <w:right w:val="nil"/>
            </w:tcBorders>
            <w:vAlign w:val="center"/>
            <w:hideMark/>
          </w:tcPr>
          <w:p w14:paraId="7C7CB302" w14:textId="77777777" w:rsidR="00673D2E" w:rsidRPr="002E69A9" w:rsidRDefault="00673D2E" w:rsidP="00060211">
            <w:pPr>
              <w:spacing w:line="240" w:lineRule="auto"/>
              <w:rPr>
                <w:color w:val="000000"/>
              </w:rPr>
            </w:pPr>
          </w:p>
        </w:tc>
        <w:tc>
          <w:tcPr>
            <w:tcW w:w="1080" w:type="dxa"/>
            <w:gridSpan w:val="2"/>
            <w:vMerge/>
            <w:tcBorders>
              <w:top w:val="nil"/>
              <w:left w:val="nil"/>
              <w:bottom w:val="nil"/>
              <w:right w:val="nil"/>
            </w:tcBorders>
            <w:vAlign w:val="center"/>
            <w:hideMark/>
          </w:tcPr>
          <w:p w14:paraId="56EC5859" w14:textId="77777777" w:rsidR="00673D2E" w:rsidRPr="002E69A9" w:rsidRDefault="00673D2E" w:rsidP="00060211">
            <w:pPr>
              <w:spacing w:line="240" w:lineRule="auto"/>
              <w:rPr>
                <w:color w:val="000000"/>
              </w:rPr>
            </w:pPr>
          </w:p>
        </w:tc>
        <w:tc>
          <w:tcPr>
            <w:tcW w:w="3330" w:type="dxa"/>
            <w:vMerge/>
            <w:tcBorders>
              <w:top w:val="nil"/>
              <w:left w:val="nil"/>
              <w:bottom w:val="nil"/>
              <w:right w:val="nil"/>
            </w:tcBorders>
            <w:vAlign w:val="center"/>
            <w:hideMark/>
          </w:tcPr>
          <w:p w14:paraId="44063BA7" w14:textId="77777777" w:rsidR="00673D2E" w:rsidRPr="002E69A9" w:rsidRDefault="00673D2E" w:rsidP="00060211">
            <w:pPr>
              <w:spacing w:line="240" w:lineRule="auto"/>
              <w:rPr>
                <w:color w:val="000000"/>
              </w:rPr>
            </w:pPr>
          </w:p>
        </w:tc>
        <w:tc>
          <w:tcPr>
            <w:tcW w:w="4230" w:type="dxa"/>
            <w:tcBorders>
              <w:top w:val="nil"/>
              <w:left w:val="nil"/>
              <w:bottom w:val="nil"/>
              <w:right w:val="nil"/>
            </w:tcBorders>
            <w:shd w:val="clear" w:color="000000" w:fill="FFF2CC"/>
            <w:noWrap/>
            <w:vAlign w:val="bottom"/>
            <w:hideMark/>
          </w:tcPr>
          <w:p w14:paraId="3E2B5008" w14:textId="77777777" w:rsidR="00673D2E" w:rsidRPr="002E69A9" w:rsidRDefault="00673D2E" w:rsidP="00060211">
            <w:pPr>
              <w:spacing w:line="240" w:lineRule="auto"/>
              <w:rPr>
                <w:color w:val="000000"/>
              </w:rPr>
            </w:pPr>
            <w:r w:rsidRPr="002E69A9">
              <w:rPr>
                <w:color w:val="000000"/>
              </w:rPr>
              <w:t>Optional: Roy Gordon</w:t>
            </w:r>
          </w:p>
        </w:tc>
      </w:tr>
      <w:tr w:rsidR="00673D2E" w:rsidRPr="002E69A9" w14:paraId="210916EA" w14:textId="77777777" w:rsidTr="00060211">
        <w:trPr>
          <w:trHeight w:val="300"/>
          <w:jc w:val="center"/>
        </w:trPr>
        <w:tc>
          <w:tcPr>
            <w:tcW w:w="720" w:type="dxa"/>
            <w:vMerge w:val="restart"/>
            <w:tcBorders>
              <w:top w:val="nil"/>
              <w:left w:val="nil"/>
              <w:bottom w:val="nil"/>
              <w:right w:val="nil"/>
            </w:tcBorders>
            <w:shd w:val="clear" w:color="000000" w:fill="E2EFDA"/>
            <w:noWrap/>
            <w:vAlign w:val="center"/>
            <w:hideMark/>
          </w:tcPr>
          <w:p w14:paraId="7F73D92D" w14:textId="77777777" w:rsidR="00673D2E" w:rsidRPr="002E69A9" w:rsidRDefault="00673D2E" w:rsidP="00060211">
            <w:pPr>
              <w:spacing w:line="240" w:lineRule="auto"/>
              <w:jc w:val="center"/>
              <w:rPr>
                <w:color w:val="000000"/>
              </w:rPr>
            </w:pPr>
            <w:r>
              <w:rPr>
                <w:color w:val="000000"/>
              </w:rPr>
              <w:t>4/23</w:t>
            </w:r>
          </w:p>
        </w:tc>
        <w:tc>
          <w:tcPr>
            <w:tcW w:w="1080" w:type="dxa"/>
            <w:gridSpan w:val="2"/>
            <w:vMerge w:val="restart"/>
            <w:tcBorders>
              <w:top w:val="nil"/>
              <w:left w:val="nil"/>
              <w:bottom w:val="nil"/>
              <w:right w:val="nil"/>
            </w:tcBorders>
            <w:shd w:val="clear" w:color="000000" w:fill="E2EFDA"/>
            <w:noWrap/>
            <w:vAlign w:val="center"/>
            <w:hideMark/>
          </w:tcPr>
          <w:p w14:paraId="1A5F8A90" w14:textId="77777777" w:rsidR="00673D2E" w:rsidRPr="002E69A9" w:rsidRDefault="00673D2E" w:rsidP="0023395F">
            <w:pPr>
              <w:spacing w:line="240" w:lineRule="auto"/>
              <w:jc w:val="center"/>
              <w:rPr>
                <w:color w:val="000000"/>
              </w:rPr>
            </w:pPr>
            <w:r w:rsidRPr="002E69A9">
              <w:rPr>
                <w:color w:val="000000"/>
              </w:rPr>
              <w:t>9</w:t>
            </w:r>
            <w:r w:rsidR="0023395F">
              <w:rPr>
                <w:color w:val="000000"/>
              </w:rPr>
              <w:t xml:space="preserve"> PM</w:t>
            </w:r>
            <w:r w:rsidRPr="002E69A9">
              <w:rPr>
                <w:color w:val="000000"/>
              </w:rPr>
              <w:t xml:space="preserve"> </w:t>
            </w:r>
            <w:r w:rsidR="0023395F">
              <w:rPr>
                <w:color w:val="000000"/>
              </w:rPr>
              <w:t>EST</w:t>
            </w:r>
          </w:p>
        </w:tc>
        <w:tc>
          <w:tcPr>
            <w:tcW w:w="3330" w:type="dxa"/>
            <w:vMerge w:val="restart"/>
            <w:tcBorders>
              <w:top w:val="nil"/>
              <w:left w:val="nil"/>
              <w:bottom w:val="nil"/>
              <w:right w:val="nil"/>
            </w:tcBorders>
            <w:shd w:val="clear" w:color="000000" w:fill="E2EFDA"/>
            <w:noWrap/>
            <w:vAlign w:val="center"/>
            <w:hideMark/>
          </w:tcPr>
          <w:p w14:paraId="5E53697D" w14:textId="77777777" w:rsidR="00673D2E" w:rsidRPr="002E69A9" w:rsidRDefault="00673D2E" w:rsidP="00060211">
            <w:pPr>
              <w:spacing w:line="240" w:lineRule="auto"/>
              <w:jc w:val="center"/>
              <w:rPr>
                <w:color w:val="000000"/>
              </w:rPr>
            </w:pPr>
            <w:r w:rsidRPr="002E69A9">
              <w:rPr>
                <w:color w:val="000000"/>
              </w:rPr>
              <w:t>Sprint 4 Review</w:t>
            </w:r>
          </w:p>
        </w:tc>
        <w:tc>
          <w:tcPr>
            <w:tcW w:w="4230" w:type="dxa"/>
            <w:tcBorders>
              <w:top w:val="nil"/>
              <w:left w:val="nil"/>
              <w:bottom w:val="nil"/>
              <w:right w:val="nil"/>
            </w:tcBorders>
            <w:shd w:val="clear" w:color="000000" w:fill="E2EFDA"/>
            <w:noWrap/>
            <w:vAlign w:val="bottom"/>
            <w:hideMark/>
          </w:tcPr>
          <w:p w14:paraId="4102BC92" w14:textId="77777777" w:rsidR="00673D2E" w:rsidRPr="002E69A9" w:rsidRDefault="00673D2E" w:rsidP="00060211">
            <w:pPr>
              <w:spacing w:line="240" w:lineRule="auto"/>
              <w:rPr>
                <w:color w:val="000000"/>
              </w:rPr>
            </w:pPr>
            <w:r w:rsidRPr="002E69A9">
              <w:rPr>
                <w:color w:val="000000"/>
              </w:rPr>
              <w:t>Required: Christy Gilliland, Roy Gordon</w:t>
            </w:r>
          </w:p>
        </w:tc>
      </w:tr>
      <w:tr w:rsidR="00673D2E" w:rsidRPr="002E69A9" w14:paraId="5574E72D" w14:textId="77777777" w:rsidTr="00060211">
        <w:trPr>
          <w:trHeight w:val="300"/>
          <w:jc w:val="center"/>
        </w:trPr>
        <w:tc>
          <w:tcPr>
            <w:tcW w:w="720" w:type="dxa"/>
            <w:vMerge/>
            <w:tcBorders>
              <w:top w:val="nil"/>
              <w:left w:val="nil"/>
              <w:bottom w:val="nil"/>
              <w:right w:val="nil"/>
            </w:tcBorders>
            <w:vAlign w:val="center"/>
            <w:hideMark/>
          </w:tcPr>
          <w:p w14:paraId="74C0DBBB" w14:textId="77777777" w:rsidR="00673D2E" w:rsidRPr="002E69A9" w:rsidRDefault="00673D2E" w:rsidP="00060211">
            <w:pPr>
              <w:spacing w:line="240" w:lineRule="auto"/>
              <w:rPr>
                <w:color w:val="000000"/>
              </w:rPr>
            </w:pPr>
          </w:p>
        </w:tc>
        <w:tc>
          <w:tcPr>
            <w:tcW w:w="1080" w:type="dxa"/>
            <w:gridSpan w:val="2"/>
            <w:vMerge/>
            <w:tcBorders>
              <w:top w:val="nil"/>
              <w:left w:val="nil"/>
              <w:bottom w:val="nil"/>
              <w:right w:val="nil"/>
            </w:tcBorders>
            <w:vAlign w:val="center"/>
            <w:hideMark/>
          </w:tcPr>
          <w:p w14:paraId="25BA9523" w14:textId="77777777" w:rsidR="00673D2E" w:rsidRPr="002E69A9" w:rsidRDefault="00673D2E" w:rsidP="00060211">
            <w:pPr>
              <w:spacing w:line="240" w:lineRule="auto"/>
              <w:rPr>
                <w:color w:val="000000"/>
              </w:rPr>
            </w:pPr>
          </w:p>
        </w:tc>
        <w:tc>
          <w:tcPr>
            <w:tcW w:w="3330" w:type="dxa"/>
            <w:vMerge/>
            <w:tcBorders>
              <w:top w:val="nil"/>
              <w:left w:val="nil"/>
              <w:bottom w:val="nil"/>
              <w:right w:val="nil"/>
            </w:tcBorders>
            <w:vAlign w:val="center"/>
            <w:hideMark/>
          </w:tcPr>
          <w:p w14:paraId="01F83177" w14:textId="77777777" w:rsidR="00673D2E" w:rsidRPr="002E69A9" w:rsidRDefault="00673D2E" w:rsidP="00060211">
            <w:pPr>
              <w:spacing w:line="240" w:lineRule="auto"/>
              <w:rPr>
                <w:color w:val="000000"/>
              </w:rPr>
            </w:pPr>
          </w:p>
        </w:tc>
        <w:tc>
          <w:tcPr>
            <w:tcW w:w="4230" w:type="dxa"/>
            <w:tcBorders>
              <w:top w:val="nil"/>
              <w:left w:val="nil"/>
              <w:bottom w:val="nil"/>
              <w:right w:val="nil"/>
            </w:tcBorders>
            <w:shd w:val="clear" w:color="000000" w:fill="E2EFDA"/>
            <w:noWrap/>
            <w:vAlign w:val="bottom"/>
            <w:hideMark/>
          </w:tcPr>
          <w:p w14:paraId="298E5C3A" w14:textId="77777777" w:rsidR="00673D2E" w:rsidRPr="002E69A9" w:rsidRDefault="00673D2E" w:rsidP="00060211">
            <w:pPr>
              <w:spacing w:line="240" w:lineRule="auto"/>
              <w:rPr>
                <w:color w:val="000000"/>
              </w:rPr>
            </w:pPr>
            <w:r w:rsidRPr="002E69A9">
              <w:rPr>
                <w:color w:val="000000"/>
              </w:rPr>
              <w:t>Required: Team members</w:t>
            </w:r>
          </w:p>
        </w:tc>
      </w:tr>
    </w:tbl>
    <w:p w14:paraId="00D58C7B" w14:textId="77777777" w:rsidR="00060211" w:rsidRDefault="00060211" w:rsidP="00060211"/>
    <w:p w14:paraId="1B7B0A13" w14:textId="77777777" w:rsidR="004279B9" w:rsidRDefault="004279B9" w:rsidP="00060211">
      <w:r>
        <w:t xml:space="preserve">Acceptance received by the product owner on February 13th, 2020. </w:t>
      </w:r>
      <w:r w:rsidR="00060211" w:rsidRPr="002E69A9">
        <w:rPr>
          <w:noProof/>
        </w:rPr>
        <w:drawing>
          <wp:inline distT="0" distB="0" distL="0" distR="0" wp14:anchorId="7096CB16" wp14:editId="63F9F9F6">
            <wp:extent cx="4461245" cy="1920240"/>
            <wp:effectExtent l="0" t="0" r="0" b="3810"/>
            <wp:docPr id="38" name="Picture 38" descr="RE: UMGC City Team 1 - thegillfam@gmail.com - Gmail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ECB2FC.tmp"/>
                    <pic:cNvPicPr/>
                  </pic:nvPicPr>
                  <pic:blipFill rotWithShape="1">
                    <a:blip r:embed="rId27">
                      <a:extLst>
                        <a:ext uri="{28A0092B-C50C-407E-A947-70E740481C1C}">
                          <a14:useLocalDpi xmlns:a14="http://schemas.microsoft.com/office/drawing/2010/main" val="0"/>
                        </a:ext>
                      </a:extLst>
                    </a:blip>
                    <a:srcRect l="15544" t="26721" r="60775" b="55275"/>
                    <a:stretch/>
                  </pic:blipFill>
                  <pic:spPr bwMode="auto">
                    <a:xfrm>
                      <a:off x="0" y="0"/>
                      <a:ext cx="4461245" cy="1920240"/>
                    </a:xfrm>
                    <a:prstGeom prst="rect">
                      <a:avLst/>
                    </a:prstGeom>
                    <a:ln>
                      <a:noFill/>
                    </a:ln>
                    <a:extLst>
                      <a:ext uri="{53640926-AAD7-44D8-BBD7-CCE9431645EC}">
                        <a14:shadowObscured xmlns:a14="http://schemas.microsoft.com/office/drawing/2010/main"/>
                      </a:ext>
                    </a:extLst>
                  </pic:spPr>
                </pic:pic>
              </a:graphicData>
            </a:graphic>
          </wp:inline>
        </w:drawing>
      </w:r>
    </w:p>
    <w:p w14:paraId="5A3E4801" w14:textId="77777777" w:rsidR="004279B9" w:rsidRDefault="004279B9" w:rsidP="004279B9">
      <w:r>
        <w:t xml:space="preserve"> </w:t>
      </w:r>
    </w:p>
    <w:p w14:paraId="225D302F" w14:textId="77777777" w:rsidR="00327DF8" w:rsidRDefault="00327DF8" w:rsidP="00327DF8">
      <w:pPr>
        <w:pStyle w:val="Heading1"/>
        <w:numPr>
          <w:ilvl w:val="0"/>
          <w:numId w:val="0"/>
        </w:numPr>
      </w:pPr>
      <w:bookmarkStart w:id="72" w:name="_Ref33182711"/>
    </w:p>
    <w:p w14:paraId="6C0E46C0" w14:textId="77777777" w:rsidR="004279B9" w:rsidRDefault="004279B9" w:rsidP="00CE28F7">
      <w:pPr>
        <w:pStyle w:val="Heading1"/>
        <w:numPr>
          <w:ilvl w:val="0"/>
          <w:numId w:val="0"/>
        </w:numPr>
        <w:jc w:val="center"/>
      </w:pPr>
      <w:bookmarkStart w:id="73" w:name="_Toc33359845"/>
      <w:r>
        <w:lastRenderedPageBreak/>
        <w:t>APPENDIX B</w:t>
      </w:r>
      <w:r w:rsidR="00060211">
        <w:t xml:space="preserve"> – RACI M</w:t>
      </w:r>
      <w:bookmarkEnd w:id="72"/>
      <w:r w:rsidR="005D0CF1">
        <w:t>ATRIX</w:t>
      </w:r>
      <w:bookmarkEnd w:id="73"/>
    </w:p>
    <w:p w14:paraId="7ABD1F1E" w14:textId="77777777" w:rsidR="00060211" w:rsidRDefault="00060211" w:rsidP="00060211">
      <w:pPr>
        <w:tabs>
          <w:tab w:val="left" w:pos="3255"/>
        </w:tabs>
        <w:spacing w:line="240" w:lineRule="auto"/>
        <w:contextualSpacing/>
        <w:jc w:val="center"/>
      </w:pPr>
      <w:r w:rsidRPr="002E69A9">
        <w:rPr>
          <w:noProof/>
        </w:rPr>
        <w:drawing>
          <wp:inline distT="0" distB="0" distL="0" distR="0" wp14:anchorId="07F72CA9" wp14:editId="3078FE27">
            <wp:extent cx="5760904" cy="44672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9904" t="18519" r="15705" b="12536"/>
                    <a:stretch/>
                  </pic:blipFill>
                  <pic:spPr bwMode="auto">
                    <a:xfrm>
                      <a:off x="0" y="0"/>
                      <a:ext cx="5813605" cy="4508091"/>
                    </a:xfrm>
                    <a:prstGeom prst="rect">
                      <a:avLst/>
                    </a:prstGeom>
                    <a:ln>
                      <a:noFill/>
                    </a:ln>
                    <a:extLst>
                      <a:ext uri="{53640926-AAD7-44D8-BBD7-CCE9431645EC}">
                        <a14:shadowObscured xmlns:a14="http://schemas.microsoft.com/office/drawing/2010/main"/>
                      </a:ext>
                    </a:extLst>
                  </pic:spPr>
                </pic:pic>
              </a:graphicData>
            </a:graphic>
          </wp:inline>
        </w:drawing>
      </w:r>
    </w:p>
    <w:p w14:paraId="445FCD57" w14:textId="77777777" w:rsidR="00060211" w:rsidRPr="00060211" w:rsidRDefault="00327DF8" w:rsidP="00060211">
      <w:pPr>
        <w:tabs>
          <w:tab w:val="left" w:pos="3255"/>
        </w:tabs>
        <w:spacing w:line="240" w:lineRule="auto"/>
        <w:jc w:val="center"/>
      </w:pPr>
      <w:r>
        <w:t xml:space="preserve"> </w:t>
      </w:r>
      <w:r w:rsidR="00060211" w:rsidRPr="002E69A9">
        <w:rPr>
          <w:noProof/>
        </w:rPr>
        <w:drawing>
          <wp:inline distT="0" distB="0" distL="0" distR="0" wp14:anchorId="2CBADED5" wp14:editId="180361DB">
            <wp:extent cx="5772150" cy="3314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0051" t="34188" r="15545" b="18804"/>
                    <a:stretch/>
                  </pic:blipFill>
                  <pic:spPr bwMode="auto">
                    <a:xfrm>
                      <a:off x="0" y="0"/>
                      <a:ext cx="5772523" cy="3314914"/>
                    </a:xfrm>
                    <a:prstGeom prst="rect">
                      <a:avLst/>
                    </a:prstGeom>
                    <a:ln>
                      <a:noFill/>
                    </a:ln>
                    <a:extLst>
                      <a:ext uri="{53640926-AAD7-44D8-BBD7-CCE9431645EC}">
                        <a14:shadowObscured xmlns:a14="http://schemas.microsoft.com/office/drawing/2010/main"/>
                      </a:ext>
                    </a:extLst>
                  </pic:spPr>
                </pic:pic>
              </a:graphicData>
            </a:graphic>
          </wp:inline>
        </w:drawing>
      </w:r>
    </w:p>
    <w:p w14:paraId="2A555DCB" w14:textId="77777777" w:rsidR="004279B9" w:rsidRDefault="004279B9" w:rsidP="00CE28F7">
      <w:pPr>
        <w:pStyle w:val="Heading1"/>
        <w:numPr>
          <w:ilvl w:val="0"/>
          <w:numId w:val="0"/>
        </w:numPr>
        <w:jc w:val="center"/>
      </w:pPr>
      <w:bookmarkStart w:id="74" w:name="_Ref33182689"/>
      <w:bookmarkStart w:id="75" w:name="_Toc33359846"/>
      <w:r>
        <w:lastRenderedPageBreak/>
        <w:t>APPENDIX C</w:t>
      </w:r>
      <w:r w:rsidR="00547F7B">
        <w:t xml:space="preserve"> - </w:t>
      </w:r>
      <w:r>
        <w:t>COMMUNICATION MANAGEMENT PLAN</w:t>
      </w:r>
      <w:bookmarkEnd w:id="74"/>
      <w:bookmarkEnd w:id="75"/>
    </w:p>
    <w:p w14:paraId="27FC10C3" w14:textId="77777777" w:rsidR="004279B9" w:rsidRDefault="00547F7B" w:rsidP="00547F7B">
      <w:pPr>
        <w:pStyle w:val="Heading2"/>
        <w:numPr>
          <w:ilvl w:val="0"/>
          <w:numId w:val="0"/>
        </w:numPr>
        <w:ind w:left="360" w:hanging="360"/>
      </w:pPr>
      <w:bookmarkStart w:id="76" w:name="_Toc33359847"/>
      <w:r>
        <w:t xml:space="preserve">C1. </w:t>
      </w:r>
      <w:r w:rsidR="004279B9">
        <w:t>Introduction</w:t>
      </w:r>
      <w:bookmarkEnd w:id="76"/>
    </w:p>
    <w:p w14:paraId="0C1BBE6B" w14:textId="77777777" w:rsidR="004279B9" w:rsidRDefault="004279B9" w:rsidP="004279B9">
      <w:r>
        <w:t>This Communications Management Plan sets the communications framework for this project.  It will serve as a guide for communications throughout the life of the project and will be updated as communication needs change.  This plan identifies and defines the roles of persons involved in this project</w:t>
      </w:r>
      <w:r w:rsidR="00B054F2">
        <w:t>,</w:t>
      </w:r>
      <w:r>
        <w:t xml:space="preserve"> a communications matrix </w:t>
      </w:r>
      <w:r w:rsidR="00B054F2">
        <w:t>that</w:t>
      </w:r>
      <w:r>
        <w:t xml:space="preserve"> maps the communication requirements of this project</w:t>
      </w:r>
      <w:r w:rsidR="00B054F2">
        <w:t xml:space="preserve"> and a</w:t>
      </w:r>
      <w:r>
        <w:t xml:space="preserve">n in-depth guide for conducting meetings.  </w:t>
      </w:r>
      <w:r w:rsidR="00B054F2">
        <w:t xml:space="preserve">Lastly, the </w:t>
      </w:r>
      <w:r>
        <w:t>project team directory is included to provide contact information for all stakeholders directly involved in the project.</w:t>
      </w:r>
    </w:p>
    <w:p w14:paraId="1F64BD7B" w14:textId="77777777" w:rsidR="004279B9" w:rsidRDefault="00547F7B" w:rsidP="00547F7B">
      <w:pPr>
        <w:pStyle w:val="Heading2"/>
        <w:numPr>
          <w:ilvl w:val="0"/>
          <w:numId w:val="0"/>
        </w:numPr>
        <w:ind w:left="360" w:hanging="360"/>
      </w:pPr>
      <w:bookmarkStart w:id="77" w:name="_Toc33359848"/>
      <w:r>
        <w:t>C2.</w:t>
      </w:r>
      <w:r w:rsidR="004279B9">
        <w:t xml:space="preserve"> Communications </w:t>
      </w:r>
      <w:r w:rsidR="004279B9" w:rsidRPr="00547F7B">
        <w:t>Management Approach</w:t>
      </w:r>
      <w:bookmarkEnd w:id="77"/>
    </w:p>
    <w:p w14:paraId="76C5CA68" w14:textId="77777777" w:rsidR="004279B9" w:rsidRDefault="004279B9" w:rsidP="004279B9">
      <w:r>
        <w:t xml:space="preserve">The Project Manager will take a proactive role in ensuring effective communications on this project.  The communications requirements are documented in the Communications Matrix presented in this document.  The Communications Matrix will be used as the guide for what information to communicate, who is to do the communicating, when to communicate it and to whom to communicate.  </w:t>
      </w:r>
    </w:p>
    <w:p w14:paraId="1CF2F6DD" w14:textId="77777777" w:rsidR="004279B9" w:rsidRDefault="00547F7B" w:rsidP="004279B9">
      <w:r>
        <w:t>Updates</w:t>
      </w:r>
      <w:r w:rsidR="004279B9">
        <w:t xml:space="preserve"> or changes may be required as the project progresses, or changes are approved.  Changes or updates may be required due to changes in personnel, scope, budget, or other reasons.  Additionally, updates may be required as the project matures, and additional requirements are needed.  The project manager is responsible for managing all proposed and approved changes to the communications management plan.  Once the change is approved, the project manager will update the plan and supporting documentation and will distribute the updates to the project team and all stakeholders.  This methodology is consistent with the project’s Change Management Plan and ensures that all project stakeholders remain aware and informed of any changes to communications management.  </w:t>
      </w:r>
    </w:p>
    <w:p w14:paraId="2FF53229" w14:textId="77777777" w:rsidR="004279B9" w:rsidRDefault="00547F7B" w:rsidP="00547F7B">
      <w:pPr>
        <w:pStyle w:val="Heading2"/>
        <w:numPr>
          <w:ilvl w:val="0"/>
          <w:numId w:val="0"/>
        </w:numPr>
        <w:ind w:left="360" w:hanging="360"/>
      </w:pPr>
      <w:bookmarkStart w:id="78" w:name="_Toc33359849"/>
      <w:r>
        <w:lastRenderedPageBreak/>
        <w:t xml:space="preserve">C3. </w:t>
      </w:r>
      <w:r w:rsidR="004279B9">
        <w:t>Communications Management Constraints</w:t>
      </w:r>
      <w:bookmarkEnd w:id="78"/>
    </w:p>
    <w:p w14:paraId="6C92195F" w14:textId="77777777" w:rsidR="004279B9" w:rsidRDefault="004279B9" w:rsidP="004279B9">
      <w:r>
        <w:t>All project communication activities will occur within the project’s approved budget, schedule, and resource allocations.  The project manager is responsible for ensuring that communication activities are performed by the project team and without external resources which will result in exceeding the authorized budget.  Communication activities will occur in accordance with the frequencies detailed in the Communication Matrix in order to ensure the project adheres to schedule constraints.  Any deviation of these timelines may result in excessive costs or schedule delays and must be approved by the project sponsor.</w:t>
      </w:r>
    </w:p>
    <w:p w14:paraId="3BE4407B" w14:textId="77777777" w:rsidR="004279B9" w:rsidRDefault="00547F7B" w:rsidP="00547F7B">
      <w:pPr>
        <w:pStyle w:val="Heading2"/>
        <w:numPr>
          <w:ilvl w:val="0"/>
          <w:numId w:val="0"/>
        </w:numPr>
        <w:ind w:left="360" w:hanging="360"/>
      </w:pPr>
      <w:bookmarkStart w:id="79" w:name="_Toc33359850"/>
      <w:r>
        <w:t xml:space="preserve">C4. </w:t>
      </w:r>
      <w:r w:rsidR="004279B9">
        <w:t>Stakeholder Communication Requirements</w:t>
      </w:r>
      <w:bookmarkEnd w:id="79"/>
    </w:p>
    <w:p w14:paraId="3E8A88F9" w14:textId="77777777" w:rsidR="004279B9" w:rsidRDefault="004279B9" w:rsidP="004279B9">
      <w:r>
        <w:t>As part of identifying all project stakeholders, the project manager will communicate with each stakeholder in order to determine their preferred frequency and method of communication.  This feedback will be maintained by the project manager in the project’s Stakeholder Register.  Standard project communications will occur in accordance with the Communication Matrix</w:t>
      </w:r>
      <w:r w:rsidR="00461EB2">
        <w:t>.</w:t>
      </w:r>
      <w:r>
        <w:t xml:space="preserve"> </w:t>
      </w:r>
      <w:r w:rsidR="00461EB2">
        <w:t>H</w:t>
      </w:r>
      <w:r>
        <w:t xml:space="preserve">owever, depending on the identified stakeholder communication requirements, individual communication is acceptable and within the constraints outlined for this project.  </w:t>
      </w:r>
    </w:p>
    <w:p w14:paraId="63B58D93" w14:textId="77777777" w:rsidR="004279B9" w:rsidRDefault="004279B9" w:rsidP="004279B9">
      <w:r>
        <w:t>In addition to identifying communication preferences, stakeholder communication requirements must identify the project’s communication channels and ensure that stakeholders have access to these channels.  If project information is communicated via secure means or through internal company resources, all stakeholders,</w:t>
      </w:r>
      <w:r w:rsidR="00ED37BD">
        <w:t xml:space="preserve"> both</w:t>
      </w:r>
      <w:r>
        <w:t xml:space="preserve"> internal and external, must have the necessary access to receive project communications.  </w:t>
      </w:r>
    </w:p>
    <w:p w14:paraId="4705276E" w14:textId="77777777" w:rsidR="004279B9" w:rsidRDefault="004279B9" w:rsidP="004279B9">
      <w:r>
        <w:t xml:space="preserve">Once all stakeholders have been identified and communication requirements are established, the project team will maintain this information in the project’s Stakeholder Register and use this, along with the project communication matrix as the basis for all communications.  </w:t>
      </w:r>
    </w:p>
    <w:p w14:paraId="2BC6776F" w14:textId="77777777" w:rsidR="004279B9" w:rsidRDefault="00547F7B" w:rsidP="00547F7B">
      <w:pPr>
        <w:pStyle w:val="Heading2"/>
        <w:numPr>
          <w:ilvl w:val="0"/>
          <w:numId w:val="0"/>
        </w:numPr>
        <w:ind w:left="360" w:hanging="360"/>
      </w:pPr>
      <w:bookmarkStart w:id="80" w:name="_Toc33359851"/>
      <w:r>
        <w:lastRenderedPageBreak/>
        <w:t>C5.</w:t>
      </w:r>
      <w:r w:rsidR="004279B9">
        <w:t xml:space="preserve"> Roles</w:t>
      </w:r>
      <w:bookmarkEnd w:id="80"/>
    </w:p>
    <w:p w14:paraId="77E0BA4F" w14:textId="77777777" w:rsidR="004279B9" w:rsidRPr="00547F7B" w:rsidRDefault="004279B9" w:rsidP="004279B9">
      <w:pPr>
        <w:rPr>
          <w:b/>
        </w:rPr>
      </w:pPr>
      <w:r w:rsidRPr="00547F7B">
        <w:rPr>
          <w:b/>
        </w:rPr>
        <w:t>Project Sponsor</w:t>
      </w:r>
    </w:p>
    <w:p w14:paraId="03585281" w14:textId="77777777" w:rsidR="004279B9" w:rsidRDefault="004279B9" w:rsidP="004279B9">
      <w:r>
        <w:t>The project sponsor is the champion of the project and has authorized the project by signing the project charter.  This person is responsible for the funding of the project and is ultimately responsible for its success.  Since the Project Sponsor is at the executive level</w:t>
      </w:r>
      <w:r w:rsidR="00C900FF">
        <w:t>,</w:t>
      </w:r>
      <w:r>
        <w:t xml:space="preserve"> communications should be presented in summary format unless the Project Sponsor requests more detailed communications.</w:t>
      </w:r>
    </w:p>
    <w:p w14:paraId="6E61BE41" w14:textId="77777777" w:rsidR="004279B9" w:rsidRPr="00547F7B" w:rsidRDefault="004279B9" w:rsidP="004279B9">
      <w:pPr>
        <w:rPr>
          <w:b/>
        </w:rPr>
      </w:pPr>
      <w:r w:rsidRPr="00547F7B">
        <w:rPr>
          <w:b/>
        </w:rPr>
        <w:t>Key Stakeholders</w:t>
      </w:r>
    </w:p>
    <w:p w14:paraId="36CCC7F0" w14:textId="77777777" w:rsidR="004279B9" w:rsidRDefault="00C900FF" w:rsidP="004279B9">
      <w:r>
        <w:t>Normally Stakeholders include</w:t>
      </w:r>
      <w:r w:rsidR="004279B9">
        <w:t xml:space="preserve"> all individuals and organizations who are impacted by the project.  For this project we are defining a subset of the stakeholders as Key Stakeholders.  These are the stakeholders with whom we need to communicate with and are not included in the other roles defined in this section.  The Key Stakeholders includes executive management with an interest in the project and key users identified for participation in the project.  </w:t>
      </w:r>
    </w:p>
    <w:p w14:paraId="691F13A2" w14:textId="77777777" w:rsidR="004279B9" w:rsidRPr="00547F7B" w:rsidRDefault="004279B9" w:rsidP="004279B9">
      <w:pPr>
        <w:rPr>
          <w:b/>
        </w:rPr>
      </w:pPr>
      <w:r w:rsidRPr="00547F7B">
        <w:rPr>
          <w:b/>
        </w:rPr>
        <w:t>Change Control Board</w:t>
      </w:r>
    </w:p>
    <w:p w14:paraId="684118B2" w14:textId="77777777" w:rsidR="004279B9" w:rsidRDefault="004279B9" w:rsidP="004279B9">
      <w:r>
        <w:t xml:space="preserve">The Change Control Board is a designated group </w:t>
      </w:r>
      <w:r w:rsidR="00C900FF">
        <w:t>that</w:t>
      </w:r>
      <w:r>
        <w:t xml:space="preserve"> reviews technical specifications and authorizes changes within the organization’s infrastructure.  Technical design documents, user impact analysis and implementation</w:t>
      </w:r>
      <w:r w:rsidR="00CF23E1">
        <w:t xml:space="preserve"> strategies are typical of the methods</w:t>
      </w:r>
      <w:r>
        <w:t xml:space="preserve"> of communication this group requires.</w:t>
      </w:r>
    </w:p>
    <w:p w14:paraId="245D659E" w14:textId="77777777" w:rsidR="004279B9" w:rsidRPr="00547F7B" w:rsidRDefault="004279B9" w:rsidP="00547F7B">
      <w:pPr>
        <w:keepNext/>
        <w:rPr>
          <w:b/>
        </w:rPr>
      </w:pPr>
      <w:r w:rsidRPr="00547F7B">
        <w:rPr>
          <w:b/>
        </w:rPr>
        <w:t>Client</w:t>
      </w:r>
    </w:p>
    <w:p w14:paraId="2E102907" w14:textId="77777777" w:rsidR="004279B9" w:rsidRDefault="004279B9" w:rsidP="004279B9">
      <w:r>
        <w:t>The client for this project is the City of Pasadena. As the customer who will be accepting the final deliverable</w:t>
      </w:r>
      <w:r w:rsidR="00A16568">
        <w:t>s</w:t>
      </w:r>
      <w:r>
        <w:t xml:space="preserve"> of this project, the</w:t>
      </w:r>
      <w:r w:rsidR="00A16568">
        <w:t xml:space="preserve"> person</w:t>
      </w:r>
      <w:r>
        <w:t xml:space="preserve"> </w:t>
      </w:r>
      <w:r w:rsidR="00A16568">
        <w:t>shall</w:t>
      </w:r>
      <w:r>
        <w:t xml:space="preserve"> be informed of the project status including potential impacts to the schedule for the final deliverable or the product itself.</w:t>
      </w:r>
    </w:p>
    <w:p w14:paraId="3D02C816" w14:textId="77777777" w:rsidR="004279B9" w:rsidRPr="00547F7B" w:rsidRDefault="004279B9" w:rsidP="004279B9">
      <w:pPr>
        <w:rPr>
          <w:b/>
        </w:rPr>
      </w:pPr>
      <w:r w:rsidRPr="00547F7B">
        <w:rPr>
          <w:b/>
        </w:rPr>
        <w:t>Project Manager</w:t>
      </w:r>
    </w:p>
    <w:p w14:paraId="2EC2C5F7" w14:textId="77777777" w:rsidR="004279B9" w:rsidRDefault="004279B9" w:rsidP="004279B9">
      <w:r>
        <w:lastRenderedPageBreak/>
        <w:t xml:space="preserve">The Project Manager has </w:t>
      </w:r>
      <w:r w:rsidR="005A3A13">
        <w:t xml:space="preserve">the </w:t>
      </w:r>
      <w:r>
        <w:t xml:space="preserve">overall responsibility for </w:t>
      </w:r>
      <w:r w:rsidR="005A3A13">
        <w:t>successful</w:t>
      </w:r>
      <w:r>
        <w:t xml:space="preserve"> execution of the project.  </w:t>
      </w:r>
      <w:r w:rsidR="005A3A13">
        <w:t>The Project Manager manages day-to-</w:t>
      </w:r>
      <w:r>
        <w:t>day resources, provides project guidance and moni</w:t>
      </w:r>
      <w:r w:rsidR="00031BF3">
        <w:t>tors and reports on the project</w:t>
      </w:r>
      <w:r>
        <w:t xml:space="preserve"> metrics as defined in the Project Plan.  As the person responsible for the execution of the project, the Project Manager is the prima</w:t>
      </w:r>
      <w:r w:rsidR="002C1A0F">
        <w:t xml:space="preserve">ry communicator for the project, </w:t>
      </w:r>
      <w:r>
        <w:t>distributing information according to this Communications Management Plan.</w:t>
      </w:r>
    </w:p>
    <w:p w14:paraId="013163A2" w14:textId="77777777" w:rsidR="004279B9" w:rsidRPr="00547F7B" w:rsidRDefault="004279B9" w:rsidP="004279B9">
      <w:pPr>
        <w:rPr>
          <w:b/>
        </w:rPr>
      </w:pPr>
      <w:r w:rsidRPr="00547F7B">
        <w:rPr>
          <w:b/>
        </w:rPr>
        <w:t>Project Team</w:t>
      </w:r>
    </w:p>
    <w:p w14:paraId="5EC7FB97" w14:textId="77777777" w:rsidR="004279B9" w:rsidRDefault="004279B9" w:rsidP="004279B9">
      <w:r>
        <w:t xml:space="preserve">The Project Team is comprised of all persons who have a role performing work on the project.  The </w:t>
      </w:r>
      <w:r w:rsidR="00AB3546">
        <w:t>P</w:t>
      </w:r>
      <w:r>
        <w:t xml:space="preserve">roject </w:t>
      </w:r>
      <w:r w:rsidR="00AB3546">
        <w:t>T</w:t>
      </w:r>
      <w:r>
        <w:t>eam needs to have a clear understanding of the work to be completed and the framework in which the project is to be executed.  Since the Project Team is responsible for completing the work for the project, they play a key role in creating the Project Plan including defining its schedule and work packages.  The Project Team requires a detailed level of communication</w:t>
      </w:r>
      <w:r w:rsidR="00AB3546">
        <w:t>s which is achieved through day-to-</w:t>
      </w:r>
      <w:r>
        <w:t>day interactions with the Project Manager and other team members along with weekly team meetings.</w:t>
      </w:r>
    </w:p>
    <w:p w14:paraId="390BC379" w14:textId="77777777" w:rsidR="004279B9" w:rsidRPr="00547F7B" w:rsidRDefault="004279B9" w:rsidP="004279B9">
      <w:pPr>
        <w:rPr>
          <w:b/>
        </w:rPr>
      </w:pPr>
      <w:r w:rsidRPr="00547F7B">
        <w:rPr>
          <w:b/>
        </w:rPr>
        <w:t xml:space="preserve"> Technical Lead</w:t>
      </w:r>
    </w:p>
    <w:p w14:paraId="1356C251" w14:textId="77777777" w:rsidR="004279B9" w:rsidRDefault="004279B9" w:rsidP="004279B9">
      <w:r>
        <w:t xml:space="preserve"> The Technical Lead is a person on the Project Team who is designated to be responsible for ensuring that all technical aspects of the project are addressed and that the project is implemented in a technically sound manner.  The Technical Lead is responsible for all technical designs, overseeing the implementation of the designs and developing as-build documentation.  The Technical Lead requires close communications with the Project Manager and the Project Team.</w:t>
      </w:r>
    </w:p>
    <w:p w14:paraId="02694A3D" w14:textId="77777777" w:rsidR="004279B9" w:rsidRDefault="00E02994" w:rsidP="00E02994">
      <w:pPr>
        <w:pStyle w:val="Heading2"/>
        <w:numPr>
          <w:ilvl w:val="0"/>
          <w:numId w:val="0"/>
        </w:numPr>
        <w:ind w:left="360" w:hanging="360"/>
      </w:pPr>
      <w:bookmarkStart w:id="81" w:name="_Toc33359852"/>
      <w:r>
        <w:t xml:space="preserve">C6. </w:t>
      </w:r>
      <w:r w:rsidR="004279B9">
        <w:t>Project Team Directory</w:t>
      </w:r>
      <w:bookmarkEnd w:id="81"/>
    </w:p>
    <w:p w14:paraId="1C51AB1A" w14:textId="77777777" w:rsidR="004279B9" w:rsidRDefault="004279B9" w:rsidP="004279B9">
      <w:r>
        <w:lastRenderedPageBreak/>
        <w:t>The following table presents con</w:t>
      </w:r>
      <w:r w:rsidR="00230724">
        <w:t>tact information for all personnel</w:t>
      </w:r>
      <w:r>
        <w:t xml:space="preserve"> identified in this communications management plan.  The email addresses and phone numbers in this table will be used to communicate with these people.</w:t>
      </w:r>
    </w:p>
    <w:tbl>
      <w:tblPr>
        <w:tblpPr w:leftFromText="180" w:rightFromText="180" w:vertAnchor="text" w:horzAnchor="margin" w:tblpXSpec="center" w:tblpY="-86"/>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2065"/>
        <w:gridCol w:w="2160"/>
        <w:gridCol w:w="2255"/>
        <w:gridCol w:w="2870"/>
      </w:tblGrid>
      <w:tr w:rsidR="00E02994" w:rsidRPr="002E69A9" w14:paraId="597A417B" w14:textId="77777777" w:rsidTr="005D0CF1">
        <w:trPr>
          <w:trHeight w:val="893"/>
        </w:trPr>
        <w:tc>
          <w:tcPr>
            <w:tcW w:w="2065" w:type="dxa"/>
            <w:shd w:val="clear" w:color="auto" w:fill="ED7D31" w:themeFill="accent2"/>
            <w:vAlign w:val="center"/>
          </w:tcPr>
          <w:p w14:paraId="041DCCFB" w14:textId="77777777" w:rsidR="00E02994" w:rsidRPr="005D0CF1" w:rsidRDefault="00E02994" w:rsidP="00E02994">
            <w:pPr>
              <w:rPr>
                <w:b/>
              </w:rPr>
            </w:pPr>
            <w:r w:rsidRPr="005D0CF1">
              <w:rPr>
                <w:b/>
              </w:rPr>
              <w:t>Role</w:t>
            </w:r>
          </w:p>
        </w:tc>
        <w:tc>
          <w:tcPr>
            <w:tcW w:w="2160" w:type="dxa"/>
            <w:shd w:val="clear" w:color="auto" w:fill="ED7D31" w:themeFill="accent2"/>
            <w:noWrap/>
            <w:vAlign w:val="center"/>
            <w:hideMark/>
          </w:tcPr>
          <w:p w14:paraId="064D7D13" w14:textId="77777777" w:rsidR="00E02994" w:rsidRPr="005D0CF1" w:rsidRDefault="00E02994" w:rsidP="00E02994">
            <w:pPr>
              <w:rPr>
                <w:b/>
              </w:rPr>
            </w:pPr>
            <w:r w:rsidRPr="005D0CF1">
              <w:rPr>
                <w:b/>
              </w:rPr>
              <w:t>Name</w:t>
            </w:r>
          </w:p>
        </w:tc>
        <w:tc>
          <w:tcPr>
            <w:tcW w:w="2255" w:type="dxa"/>
            <w:shd w:val="clear" w:color="auto" w:fill="ED7D31" w:themeFill="accent2"/>
          </w:tcPr>
          <w:p w14:paraId="65C3E4BE" w14:textId="77777777" w:rsidR="00E02994" w:rsidRPr="005D0CF1" w:rsidRDefault="00E02994" w:rsidP="00E02994">
            <w:pPr>
              <w:rPr>
                <w:b/>
              </w:rPr>
            </w:pPr>
            <w:r w:rsidRPr="005D0CF1">
              <w:rPr>
                <w:b/>
              </w:rPr>
              <w:t>Organization/</w:t>
            </w:r>
          </w:p>
          <w:p w14:paraId="272B389F" w14:textId="77777777" w:rsidR="00E02994" w:rsidRPr="005D0CF1" w:rsidRDefault="00E02994" w:rsidP="00E02994">
            <w:r w:rsidRPr="005D0CF1">
              <w:rPr>
                <w:b/>
              </w:rPr>
              <w:t>Department</w:t>
            </w:r>
          </w:p>
        </w:tc>
        <w:tc>
          <w:tcPr>
            <w:tcW w:w="2870" w:type="dxa"/>
            <w:shd w:val="clear" w:color="auto" w:fill="ED7D31" w:themeFill="accent2"/>
            <w:vAlign w:val="center"/>
          </w:tcPr>
          <w:p w14:paraId="4027FF4F" w14:textId="77777777" w:rsidR="00E02994" w:rsidRPr="005D0CF1" w:rsidRDefault="00E02994" w:rsidP="00E02994">
            <w:pPr>
              <w:rPr>
                <w:b/>
              </w:rPr>
            </w:pPr>
            <w:r w:rsidRPr="005D0CF1">
              <w:rPr>
                <w:b/>
              </w:rPr>
              <w:t>Email</w:t>
            </w:r>
          </w:p>
        </w:tc>
      </w:tr>
      <w:tr w:rsidR="00E02994" w:rsidRPr="002E69A9" w14:paraId="25FED343" w14:textId="77777777" w:rsidTr="00E02994">
        <w:trPr>
          <w:trHeight w:val="942"/>
        </w:trPr>
        <w:tc>
          <w:tcPr>
            <w:tcW w:w="2065" w:type="dxa"/>
          </w:tcPr>
          <w:p w14:paraId="422EE5F9" w14:textId="77777777" w:rsidR="00E02994" w:rsidRPr="002E69A9" w:rsidRDefault="00E02994" w:rsidP="00E02994">
            <w:pPr>
              <w:rPr>
                <w:color w:val="000000"/>
              </w:rPr>
            </w:pPr>
            <w:r w:rsidRPr="002E69A9">
              <w:rPr>
                <w:b/>
              </w:rPr>
              <w:t>Project Manager</w:t>
            </w:r>
          </w:p>
        </w:tc>
        <w:tc>
          <w:tcPr>
            <w:tcW w:w="2160" w:type="dxa"/>
            <w:shd w:val="clear" w:color="auto" w:fill="auto"/>
            <w:noWrap/>
            <w:hideMark/>
          </w:tcPr>
          <w:p w14:paraId="1C395694" w14:textId="77777777" w:rsidR="00E02994" w:rsidRPr="002E69A9" w:rsidRDefault="00E02994" w:rsidP="00E02994">
            <w:pPr>
              <w:rPr>
                <w:color w:val="000000"/>
              </w:rPr>
            </w:pPr>
            <w:r w:rsidRPr="002E69A9">
              <w:rPr>
                <w:color w:val="000000"/>
              </w:rPr>
              <w:t>Christy Gilliland</w:t>
            </w:r>
          </w:p>
        </w:tc>
        <w:tc>
          <w:tcPr>
            <w:tcW w:w="2255" w:type="dxa"/>
          </w:tcPr>
          <w:p w14:paraId="5EBB2C6D" w14:textId="77777777" w:rsidR="00E02994" w:rsidRPr="002E69A9" w:rsidRDefault="00E02994" w:rsidP="00E02994">
            <w:pPr>
              <w:rPr>
                <w:color w:val="000000"/>
              </w:rPr>
            </w:pPr>
            <w:r w:rsidRPr="002E69A9">
              <w:rPr>
                <w:color w:val="000000"/>
              </w:rPr>
              <w:t>UMGC City Team 1</w:t>
            </w:r>
          </w:p>
          <w:p w14:paraId="4DA4486F" w14:textId="77777777" w:rsidR="00E02994" w:rsidRPr="002E69A9" w:rsidRDefault="00230724" w:rsidP="00E02994">
            <w:pPr>
              <w:rPr>
                <w:color w:val="000000"/>
              </w:rPr>
            </w:pPr>
            <w:r>
              <w:rPr>
                <w:color w:val="000000"/>
              </w:rPr>
              <w:t>PM</w:t>
            </w:r>
            <w:r w:rsidR="00321F35">
              <w:rPr>
                <w:color w:val="000000"/>
              </w:rPr>
              <w:t>O</w:t>
            </w:r>
          </w:p>
        </w:tc>
        <w:tc>
          <w:tcPr>
            <w:tcW w:w="2870" w:type="dxa"/>
          </w:tcPr>
          <w:p w14:paraId="327BA750" w14:textId="77777777" w:rsidR="00E02994" w:rsidRDefault="008557EB" w:rsidP="00E02994">
            <w:pPr>
              <w:rPr>
                <w:color w:val="000000"/>
              </w:rPr>
            </w:pPr>
            <w:hyperlink r:id="rId30" w:history="1">
              <w:r w:rsidR="00E02994" w:rsidRPr="00901E96">
                <w:rPr>
                  <w:rStyle w:val="Hyperlink"/>
                </w:rPr>
                <w:t>thegillfam@gmail.com</w:t>
              </w:r>
            </w:hyperlink>
          </w:p>
          <w:p w14:paraId="4CCE6B7F" w14:textId="77777777" w:rsidR="00E02994" w:rsidRPr="002E69A9" w:rsidRDefault="00E02994" w:rsidP="00E02994">
            <w:pPr>
              <w:rPr>
                <w:color w:val="000000"/>
              </w:rPr>
            </w:pPr>
          </w:p>
        </w:tc>
      </w:tr>
      <w:tr w:rsidR="00E02994" w:rsidRPr="002E69A9" w14:paraId="5EFC909E" w14:textId="77777777" w:rsidTr="00E02994">
        <w:trPr>
          <w:trHeight w:val="897"/>
        </w:trPr>
        <w:tc>
          <w:tcPr>
            <w:tcW w:w="2065" w:type="dxa"/>
          </w:tcPr>
          <w:p w14:paraId="3BFB68F0" w14:textId="77777777" w:rsidR="00E02994" w:rsidRPr="002E69A9" w:rsidRDefault="00E02994" w:rsidP="00E02994">
            <w:pPr>
              <w:rPr>
                <w:b/>
              </w:rPr>
            </w:pPr>
            <w:r w:rsidRPr="002E69A9">
              <w:rPr>
                <w:b/>
              </w:rPr>
              <w:t>Technical Lead</w:t>
            </w:r>
            <w:r>
              <w:rPr>
                <w:b/>
              </w:rPr>
              <w:t>s/Developers</w:t>
            </w:r>
          </w:p>
        </w:tc>
        <w:tc>
          <w:tcPr>
            <w:tcW w:w="2160" w:type="dxa"/>
            <w:shd w:val="clear" w:color="auto" w:fill="auto"/>
            <w:noWrap/>
          </w:tcPr>
          <w:p w14:paraId="36F5907C" w14:textId="77777777" w:rsidR="00E02994" w:rsidRDefault="00E02994" w:rsidP="00E02994">
            <w:pPr>
              <w:rPr>
                <w:color w:val="000000"/>
              </w:rPr>
            </w:pPr>
            <w:r w:rsidRPr="002E69A9">
              <w:rPr>
                <w:color w:val="000000"/>
              </w:rPr>
              <w:t xml:space="preserve">Ziad </w:t>
            </w:r>
            <w:proofErr w:type="spellStart"/>
            <w:r w:rsidRPr="002E69A9">
              <w:rPr>
                <w:color w:val="000000"/>
              </w:rPr>
              <w:t>Elharaoui</w:t>
            </w:r>
            <w:proofErr w:type="spellEnd"/>
          </w:p>
          <w:p w14:paraId="05B4C1F6" w14:textId="77777777" w:rsidR="00E02994" w:rsidRPr="002E69A9" w:rsidRDefault="00E02994" w:rsidP="00E02994">
            <w:pPr>
              <w:rPr>
                <w:color w:val="000000"/>
              </w:rPr>
            </w:pPr>
            <w:r>
              <w:rPr>
                <w:color w:val="000000"/>
              </w:rPr>
              <w:t>Krystina Poling</w:t>
            </w:r>
          </w:p>
        </w:tc>
        <w:tc>
          <w:tcPr>
            <w:tcW w:w="2255" w:type="dxa"/>
          </w:tcPr>
          <w:p w14:paraId="0281B6D7" w14:textId="77777777" w:rsidR="00E02994" w:rsidRPr="002E69A9" w:rsidRDefault="00E02994" w:rsidP="00E02994">
            <w:pPr>
              <w:rPr>
                <w:color w:val="000000"/>
              </w:rPr>
            </w:pPr>
            <w:r w:rsidRPr="002E69A9">
              <w:rPr>
                <w:color w:val="000000"/>
              </w:rPr>
              <w:t>UMGC City Team 1</w:t>
            </w:r>
          </w:p>
          <w:p w14:paraId="454FF99F" w14:textId="77777777" w:rsidR="00E02994" w:rsidRPr="002E69A9" w:rsidRDefault="00E02994" w:rsidP="00E02994">
            <w:pPr>
              <w:rPr>
                <w:color w:val="000000"/>
              </w:rPr>
            </w:pPr>
            <w:r w:rsidRPr="002E69A9">
              <w:rPr>
                <w:color w:val="000000"/>
              </w:rPr>
              <w:t>IT</w:t>
            </w:r>
          </w:p>
        </w:tc>
        <w:tc>
          <w:tcPr>
            <w:tcW w:w="2870" w:type="dxa"/>
          </w:tcPr>
          <w:p w14:paraId="2828265A" w14:textId="77777777" w:rsidR="00E02994" w:rsidRDefault="008557EB" w:rsidP="00E02994">
            <w:pPr>
              <w:rPr>
                <w:color w:val="222222"/>
              </w:rPr>
            </w:pPr>
            <w:hyperlink r:id="rId31" w:history="1">
              <w:r w:rsidR="00E02994" w:rsidRPr="00901E96">
                <w:rPr>
                  <w:rStyle w:val="Hyperlink"/>
                </w:rPr>
                <w:t>ziad.elh@gmail.com</w:t>
              </w:r>
            </w:hyperlink>
          </w:p>
          <w:p w14:paraId="27541028" w14:textId="77777777" w:rsidR="00E02994" w:rsidRPr="0092342F" w:rsidRDefault="008557EB" w:rsidP="00E02994">
            <w:pPr>
              <w:rPr>
                <w:color w:val="222222"/>
              </w:rPr>
            </w:pPr>
            <w:hyperlink r:id="rId32" w:history="1">
              <w:r w:rsidR="00E02994" w:rsidRPr="00901E96">
                <w:rPr>
                  <w:rStyle w:val="Hyperlink"/>
                </w:rPr>
                <w:t>krystina627@gmail.com</w:t>
              </w:r>
            </w:hyperlink>
          </w:p>
        </w:tc>
      </w:tr>
      <w:tr w:rsidR="00E02994" w:rsidRPr="002E69A9" w14:paraId="10B62D94" w14:textId="77777777" w:rsidTr="00E02994">
        <w:trPr>
          <w:trHeight w:val="870"/>
        </w:trPr>
        <w:tc>
          <w:tcPr>
            <w:tcW w:w="2065" w:type="dxa"/>
          </w:tcPr>
          <w:p w14:paraId="1A44DF2F" w14:textId="77777777" w:rsidR="00E02994" w:rsidRPr="002E69A9" w:rsidRDefault="00E02994" w:rsidP="00E02994">
            <w:pPr>
              <w:rPr>
                <w:color w:val="000000"/>
              </w:rPr>
            </w:pPr>
            <w:r>
              <w:rPr>
                <w:b/>
              </w:rPr>
              <w:t>Developer</w:t>
            </w:r>
          </w:p>
        </w:tc>
        <w:tc>
          <w:tcPr>
            <w:tcW w:w="2160" w:type="dxa"/>
            <w:shd w:val="clear" w:color="auto" w:fill="auto"/>
            <w:noWrap/>
            <w:hideMark/>
          </w:tcPr>
          <w:p w14:paraId="5F32C31F" w14:textId="77777777" w:rsidR="00E02994" w:rsidRPr="002E69A9" w:rsidRDefault="00E02994" w:rsidP="00E02994">
            <w:pPr>
              <w:rPr>
                <w:color w:val="000000"/>
              </w:rPr>
            </w:pPr>
            <w:proofErr w:type="spellStart"/>
            <w:r w:rsidRPr="002E69A9">
              <w:rPr>
                <w:color w:val="000000"/>
              </w:rPr>
              <w:t>Tarig</w:t>
            </w:r>
            <w:proofErr w:type="spellEnd"/>
            <w:r w:rsidRPr="002E69A9">
              <w:rPr>
                <w:color w:val="000000"/>
              </w:rPr>
              <w:t xml:space="preserve"> </w:t>
            </w:r>
            <w:proofErr w:type="spellStart"/>
            <w:r w:rsidRPr="002E69A9">
              <w:rPr>
                <w:color w:val="000000"/>
              </w:rPr>
              <w:t>Abasit</w:t>
            </w:r>
            <w:proofErr w:type="spellEnd"/>
          </w:p>
        </w:tc>
        <w:tc>
          <w:tcPr>
            <w:tcW w:w="2255" w:type="dxa"/>
          </w:tcPr>
          <w:p w14:paraId="39746D2E" w14:textId="77777777" w:rsidR="00E02994" w:rsidRPr="002E69A9" w:rsidRDefault="00E02994" w:rsidP="00E02994">
            <w:pPr>
              <w:rPr>
                <w:color w:val="000000"/>
              </w:rPr>
            </w:pPr>
            <w:r w:rsidRPr="002E69A9">
              <w:rPr>
                <w:color w:val="000000"/>
              </w:rPr>
              <w:t>UMGC City Team 1</w:t>
            </w:r>
          </w:p>
          <w:p w14:paraId="428D4D49" w14:textId="77777777" w:rsidR="00E02994" w:rsidRPr="002E69A9" w:rsidRDefault="00E02994" w:rsidP="00E02994">
            <w:pPr>
              <w:rPr>
                <w:color w:val="222222"/>
              </w:rPr>
            </w:pPr>
            <w:r w:rsidRPr="002E69A9">
              <w:rPr>
                <w:color w:val="000000"/>
              </w:rPr>
              <w:t>IT</w:t>
            </w:r>
          </w:p>
        </w:tc>
        <w:tc>
          <w:tcPr>
            <w:tcW w:w="2870" w:type="dxa"/>
          </w:tcPr>
          <w:p w14:paraId="41DABF9D" w14:textId="77777777" w:rsidR="00E02994" w:rsidRDefault="008557EB" w:rsidP="00E02994">
            <w:pPr>
              <w:rPr>
                <w:color w:val="222222"/>
              </w:rPr>
            </w:pPr>
            <w:hyperlink r:id="rId33" w:history="1">
              <w:r w:rsidR="00E02994" w:rsidRPr="00901E96">
                <w:rPr>
                  <w:rStyle w:val="Hyperlink"/>
                </w:rPr>
                <w:t>Tabasit@student.umuc.edu</w:t>
              </w:r>
            </w:hyperlink>
          </w:p>
          <w:p w14:paraId="7FF5B88E" w14:textId="77777777" w:rsidR="00E02994" w:rsidRPr="002E69A9" w:rsidRDefault="00E02994" w:rsidP="00E02994">
            <w:pPr>
              <w:rPr>
                <w:color w:val="000000"/>
              </w:rPr>
            </w:pPr>
          </w:p>
        </w:tc>
      </w:tr>
      <w:tr w:rsidR="00E02994" w:rsidRPr="002E69A9" w14:paraId="1A0928FC" w14:textId="77777777" w:rsidTr="00E02994">
        <w:trPr>
          <w:trHeight w:val="915"/>
        </w:trPr>
        <w:tc>
          <w:tcPr>
            <w:tcW w:w="2065" w:type="dxa"/>
          </w:tcPr>
          <w:p w14:paraId="37FF4256" w14:textId="77777777" w:rsidR="00E02994" w:rsidRPr="002E69A9" w:rsidRDefault="00E02994" w:rsidP="00E02994">
            <w:pPr>
              <w:rPr>
                <w:color w:val="000000"/>
              </w:rPr>
            </w:pPr>
            <w:r>
              <w:rPr>
                <w:b/>
              </w:rPr>
              <w:t>Developer</w:t>
            </w:r>
          </w:p>
        </w:tc>
        <w:tc>
          <w:tcPr>
            <w:tcW w:w="2160" w:type="dxa"/>
            <w:shd w:val="clear" w:color="auto" w:fill="auto"/>
            <w:noWrap/>
            <w:hideMark/>
          </w:tcPr>
          <w:p w14:paraId="56A0A03A" w14:textId="77777777" w:rsidR="00E02994" w:rsidRPr="002E69A9" w:rsidRDefault="00E02994" w:rsidP="00E02994">
            <w:pPr>
              <w:rPr>
                <w:color w:val="000000"/>
              </w:rPr>
            </w:pPr>
            <w:r w:rsidRPr="002E69A9">
              <w:rPr>
                <w:color w:val="000000"/>
              </w:rPr>
              <w:t xml:space="preserve">Daniel </w:t>
            </w:r>
            <w:proofErr w:type="spellStart"/>
            <w:r w:rsidRPr="002E69A9">
              <w:rPr>
                <w:color w:val="000000"/>
              </w:rPr>
              <w:t>Abresch</w:t>
            </w:r>
            <w:proofErr w:type="spellEnd"/>
          </w:p>
        </w:tc>
        <w:tc>
          <w:tcPr>
            <w:tcW w:w="2255" w:type="dxa"/>
          </w:tcPr>
          <w:p w14:paraId="6B2FB9BE" w14:textId="77777777" w:rsidR="00E02994" w:rsidRPr="002E69A9" w:rsidRDefault="00E02994" w:rsidP="00E02994">
            <w:pPr>
              <w:rPr>
                <w:color w:val="000000"/>
              </w:rPr>
            </w:pPr>
            <w:r w:rsidRPr="002E69A9">
              <w:rPr>
                <w:color w:val="000000"/>
              </w:rPr>
              <w:t>UMGC City Team 1</w:t>
            </w:r>
          </w:p>
          <w:p w14:paraId="20F5A4B6" w14:textId="77777777" w:rsidR="00E02994" w:rsidRPr="002E69A9" w:rsidRDefault="00E02994" w:rsidP="00E02994">
            <w:pPr>
              <w:rPr>
                <w:color w:val="222222"/>
              </w:rPr>
            </w:pPr>
            <w:r w:rsidRPr="002E69A9">
              <w:rPr>
                <w:color w:val="000000"/>
              </w:rPr>
              <w:t>IT</w:t>
            </w:r>
          </w:p>
        </w:tc>
        <w:tc>
          <w:tcPr>
            <w:tcW w:w="2870" w:type="dxa"/>
          </w:tcPr>
          <w:p w14:paraId="0ABCA92C" w14:textId="77777777" w:rsidR="00E02994" w:rsidRDefault="008557EB" w:rsidP="00E02994">
            <w:pPr>
              <w:rPr>
                <w:color w:val="222222"/>
              </w:rPr>
            </w:pPr>
            <w:hyperlink r:id="rId34" w:history="1">
              <w:r w:rsidR="00E02994" w:rsidRPr="00901E96">
                <w:rPr>
                  <w:rStyle w:val="Hyperlink"/>
                </w:rPr>
                <w:t>danabresch@yahoo.com</w:t>
              </w:r>
            </w:hyperlink>
          </w:p>
          <w:p w14:paraId="02B2A24E" w14:textId="77777777" w:rsidR="00E02994" w:rsidRPr="002E69A9" w:rsidRDefault="00E02994" w:rsidP="00E02994">
            <w:pPr>
              <w:rPr>
                <w:color w:val="000000"/>
              </w:rPr>
            </w:pPr>
          </w:p>
        </w:tc>
      </w:tr>
      <w:tr w:rsidR="00E02994" w:rsidRPr="002E69A9" w14:paraId="6BA391DC" w14:textId="77777777" w:rsidTr="00E02994">
        <w:trPr>
          <w:trHeight w:val="360"/>
        </w:trPr>
        <w:tc>
          <w:tcPr>
            <w:tcW w:w="2065" w:type="dxa"/>
          </w:tcPr>
          <w:p w14:paraId="6C760A30" w14:textId="77777777" w:rsidR="00E02994" w:rsidRPr="002E69A9" w:rsidRDefault="00230724" w:rsidP="00E02994">
            <w:pPr>
              <w:rPr>
                <w:color w:val="000000"/>
              </w:rPr>
            </w:pPr>
            <w:r>
              <w:rPr>
                <w:b/>
              </w:rPr>
              <w:t>Requirements Ana</w:t>
            </w:r>
            <w:r w:rsidR="00E02994">
              <w:rPr>
                <w:b/>
              </w:rPr>
              <w:t>l</w:t>
            </w:r>
            <w:r>
              <w:rPr>
                <w:b/>
              </w:rPr>
              <w:t>y</w:t>
            </w:r>
            <w:r w:rsidR="00E02994">
              <w:rPr>
                <w:b/>
              </w:rPr>
              <w:t>st</w:t>
            </w:r>
          </w:p>
        </w:tc>
        <w:tc>
          <w:tcPr>
            <w:tcW w:w="2160" w:type="dxa"/>
            <w:shd w:val="clear" w:color="auto" w:fill="auto"/>
            <w:noWrap/>
            <w:hideMark/>
          </w:tcPr>
          <w:p w14:paraId="0771BE97" w14:textId="77777777" w:rsidR="00E02994" w:rsidRPr="002E69A9" w:rsidRDefault="00E02994" w:rsidP="00E02994">
            <w:pPr>
              <w:rPr>
                <w:color w:val="000000"/>
              </w:rPr>
            </w:pPr>
            <w:r w:rsidRPr="002E69A9">
              <w:rPr>
                <w:color w:val="000000"/>
              </w:rPr>
              <w:t>Melanie Meek</w:t>
            </w:r>
          </w:p>
        </w:tc>
        <w:tc>
          <w:tcPr>
            <w:tcW w:w="2255" w:type="dxa"/>
          </w:tcPr>
          <w:p w14:paraId="31A950BE" w14:textId="77777777" w:rsidR="00E02994" w:rsidRPr="002E69A9" w:rsidRDefault="00E02994" w:rsidP="00E02994">
            <w:pPr>
              <w:rPr>
                <w:color w:val="000000"/>
              </w:rPr>
            </w:pPr>
            <w:r w:rsidRPr="002E69A9">
              <w:rPr>
                <w:color w:val="000000"/>
              </w:rPr>
              <w:t>UMGC City Team 1</w:t>
            </w:r>
          </w:p>
          <w:p w14:paraId="478B511B" w14:textId="77777777" w:rsidR="00E02994" w:rsidRPr="002E69A9" w:rsidRDefault="00E02994" w:rsidP="00E02994">
            <w:pPr>
              <w:rPr>
                <w:color w:val="222222"/>
              </w:rPr>
            </w:pPr>
            <w:r w:rsidRPr="002E69A9">
              <w:rPr>
                <w:color w:val="000000"/>
              </w:rPr>
              <w:t>Business Analysis</w:t>
            </w:r>
          </w:p>
        </w:tc>
        <w:tc>
          <w:tcPr>
            <w:tcW w:w="2870" w:type="dxa"/>
          </w:tcPr>
          <w:p w14:paraId="46B3489B" w14:textId="77777777" w:rsidR="00E02994" w:rsidRDefault="008557EB" w:rsidP="00E02994">
            <w:pPr>
              <w:rPr>
                <w:color w:val="222222"/>
              </w:rPr>
            </w:pPr>
            <w:hyperlink r:id="rId35" w:history="1">
              <w:r w:rsidR="00E02994" w:rsidRPr="00901E96">
                <w:rPr>
                  <w:rStyle w:val="Hyperlink"/>
                </w:rPr>
                <w:t>mmeek87@gmail.com</w:t>
              </w:r>
            </w:hyperlink>
          </w:p>
          <w:p w14:paraId="66F54D4E" w14:textId="77777777" w:rsidR="00E02994" w:rsidRPr="002E69A9" w:rsidRDefault="00E02994" w:rsidP="00E02994">
            <w:pPr>
              <w:rPr>
                <w:color w:val="000000"/>
              </w:rPr>
            </w:pPr>
          </w:p>
        </w:tc>
      </w:tr>
      <w:tr w:rsidR="00E02994" w:rsidRPr="002E69A9" w14:paraId="5B5248DC" w14:textId="77777777" w:rsidTr="00E02994">
        <w:trPr>
          <w:trHeight w:val="360"/>
        </w:trPr>
        <w:tc>
          <w:tcPr>
            <w:tcW w:w="2065" w:type="dxa"/>
          </w:tcPr>
          <w:p w14:paraId="7D1F8DAB" w14:textId="77777777" w:rsidR="00E02994" w:rsidRPr="002E69A9" w:rsidRDefault="00230724" w:rsidP="00E02994">
            <w:pPr>
              <w:rPr>
                <w:color w:val="000000"/>
              </w:rPr>
            </w:pPr>
            <w:r>
              <w:rPr>
                <w:b/>
              </w:rPr>
              <w:t>Requirements Analyst</w:t>
            </w:r>
          </w:p>
        </w:tc>
        <w:tc>
          <w:tcPr>
            <w:tcW w:w="2160" w:type="dxa"/>
            <w:shd w:val="clear" w:color="auto" w:fill="auto"/>
            <w:noWrap/>
            <w:hideMark/>
          </w:tcPr>
          <w:p w14:paraId="3E8AD6ED" w14:textId="77777777" w:rsidR="00E02994" w:rsidRPr="002E69A9" w:rsidRDefault="00E02994" w:rsidP="00E02994">
            <w:pPr>
              <w:rPr>
                <w:color w:val="000000"/>
              </w:rPr>
            </w:pPr>
            <w:r w:rsidRPr="002E69A9">
              <w:rPr>
                <w:color w:val="000000"/>
              </w:rPr>
              <w:t>Patience Okereke</w:t>
            </w:r>
          </w:p>
        </w:tc>
        <w:tc>
          <w:tcPr>
            <w:tcW w:w="2255" w:type="dxa"/>
          </w:tcPr>
          <w:p w14:paraId="6F641B09" w14:textId="77777777" w:rsidR="00E02994" w:rsidRPr="002E69A9" w:rsidRDefault="00E02994" w:rsidP="00E02994">
            <w:pPr>
              <w:rPr>
                <w:color w:val="000000"/>
              </w:rPr>
            </w:pPr>
            <w:r w:rsidRPr="002E69A9">
              <w:rPr>
                <w:color w:val="000000"/>
              </w:rPr>
              <w:t>UMGC City Team 1</w:t>
            </w:r>
          </w:p>
          <w:p w14:paraId="6E6E1969" w14:textId="77777777" w:rsidR="00E02994" w:rsidRPr="002E69A9" w:rsidRDefault="00E02994" w:rsidP="00E02994">
            <w:pPr>
              <w:rPr>
                <w:color w:val="222222"/>
              </w:rPr>
            </w:pPr>
            <w:r w:rsidRPr="002E69A9">
              <w:rPr>
                <w:color w:val="000000"/>
              </w:rPr>
              <w:t xml:space="preserve">Business Analysis </w:t>
            </w:r>
          </w:p>
        </w:tc>
        <w:tc>
          <w:tcPr>
            <w:tcW w:w="2870" w:type="dxa"/>
          </w:tcPr>
          <w:p w14:paraId="10D1B5C7" w14:textId="77777777" w:rsidR="00E02994" w:rsidRDefault="008557EB" w:rsidP="00E02994">
            <w:pPr>
              <w:rPr>
                <w:color w:val="222222"/>
              </w:rPr>
            </w:pPr>
            <w:hyperlink r:id="rId36" w:history="1">
              <w:r w:rsidR="00E02994" w:rsidRPr="00901E96">
                <w:rPr>
                  <w:rStyle w:val="Hyperlink"/>
                </w:rPr>
                <w:t>patie.okereke@gmail.com</w:t>
              </w:r>
            </w:hyperlink>
          </w:p>
          <w:p w14:paraId="583744AB" w14:textId="77777777" w:rsidR="00E02994" w:rsidRPr="002E69A9" w:rsidRDefault="00E02994" w:rsidP="00E02994">
            <w:pPr>
              <w:rPr>
                <w:color w:val="000000"/>
              </w:rPr>
            </w:pPr>
          </w:p>
        </w:tc>
      </w:tr>
      <w:tr w:rsidR="00230724" w:rsidRPr="002E69A9" w14:paraId="5B24AC42" w14:textId="77777777" w:rsidTr="00E02994">
        <w:trPr>
          <w:trHeight w:val="360"/>
        </w:trPr>
        <w:tc>
          <w:tcPr>
            <w:tcW w:w="2065" w:type="dxa"/>
          </w:tcPr>
          <w:p w14:paraId="7EC1F99C" w14:textId="77777777" w:rsidR="00230724" w:rsidRPr="002E69A9" w:rsidRDefault="00230724" w:rsidP="00230724">
            <w:pPr>
              <w:rPr>
                <w:color w:val="000000"/>
              </w:rPr>
            </w:pPr>
            <w:r>
              <w:rPr>
                <w:b/>
              </w:rPr>
              <w:t>Tester</w:t>
            </w:r>
          </w:p>
        </w:tc>
        <w:tc>
          <w:tcPr>
            <w:tcW w:w="2160" w:type="dxa"/>
            <w:shd w:val="clear" w:color="auto" w:fill="auto"/>
            <w:noWrap/>
          </w:tcPr>
          <w:p w14:paraId="7291BFC4" w14:textId="77777777" w:rsidR="00230724" w:rsidRPr="002E69A9" w:rsidRDefault="00230724" w:rsidP="00230724">
            <w:pPr>
              <w:rPr>
                <w:color w:val="000000"/>
              </w:rPr>
            </w:pPr>
            <w:r w:rsidRPr="002E69A9">
              <w:rPr>
                <w:color w:val="000000"/>
              </w:rPr>
              <w:t>Jack Amnuaysirikul</w:t>
            </w:r>
          </w:p>
        </w:tc>
        <w:tc>
          <w:tcPr>
            <w:tcW w:w="2255" w:type="dxa"/>
          </w:tcPr>
          <w:p w14:paraId="5C76CA32" w14:textId="77777777" w:rsidR="00230724" w:rsidRPr="002E69A9" w:rsidRDefault="00230724" w:rsidP="00230724">
            <w:pPr>
              <w:rPr>
                <w:color w:val="000000"/>
              </w:rPr>
            </w:pPr>
            <w:r w:rsidRPr="002E69A9">
              <w:rPr>
                <w:color w:val="000000"/>
              </w:rPr>
              <w:t>UMGC City Team 1</w:t>
            </w:r>
          </w:p>
          <w:p w14:paraId="5437D414" w14:textId="77777777" w:rsidR="00230724" w:rsidRPr="002E69A9" w:rsidRDefault="001F3B68" w:rsidP="00230724">
            <w:pPr>
              <w:rPr>
                <w:color w:val="222222"/>
              </w:rPr>
            </w:pPr>
            <w:r>
              <w:rPr>
                <w:color w:val="000000"/>
              </w:rPr>
              <w:t>Quality Assurance</w:t>
            </w:r>
            <w:r w:rsidR="00230724" w:rsidRPr="002E69A9">
              <w:rPr>
                <w:color w:val="000000"/>
              </w:rPr>
              <w:t xml:space="preserve"> </w:t>
            </w:r>
          </w:p>
        </w:tc>
        <w:tc>
          <w:tcPr>
            <w:tcW w:w="2870" w:type="dxa"/>
          </w:tcPr>
          <w:p w14:paraId="7CCFDD07" w14:textId="77777777" w:rsidR="00230724" w:rsidRDefault="008557EB" w:rsidP="00230724">
            <w:pPr>
              <w:rPr>
                <w:color w:val="222222"/>
              </w:rPr>
            </w:pPr>
            <w:hyperlink r:id="rId37" w:history="1">
              <w:r w:rsidR="00230724" w:rsidRPr="00901E96">
                <w:rPr>
                  <w:rStyle w:val="Hyperlink"/>
                </w:rPr>
                <w:t>jamnuayswork@gmail.com</w:t>
              </w:r>
            </w:hyperlink>
          </w:p>
          <w:p w14:paraId="4D5F469C" w14:textId="77777777" w:rsidR="00230724" w:rsidRPr="002E69A9" w:rsidRDefault="00230724" w:rsidP="00230724">
            <w:pPr>
              <w:rPr>
                <w:color w:val="000000"/>
              </w:rPr>
            </w:pPr>
          </w:p>
        </w:tc>
      </w:tr>
    </w:tbl>
    <w:p w14:paraId="28F134CC" w14:textId="77777777" w:rsidR="00E3706A" w:rsidRDefault="00E3706A" w:rsidP="00E3706A">
      <w:pPr>
        <w:pStyle w:val="Caption"/>
        <w:jc w:val="center"/>
      </w:pPr>
      <w:r>
        <w:t>Table 4 – Personnel in Communications Management Plan</w:t>
      </w:r>
    </w:p>
    <w:p w14:paraId="48834143" w14:textId="77777777" w:rsidR="004279B9" w:rsidRDefault="004279B9" w:rsidP="004279B9"/>
    <w:p w14:paraId="6E6B884B" w14:textId="77777777" w:rsidR="004279B9" w:rsidRDefault="00E02994" w:rsidP="00E02994">
      <w:pPr>
        <w:pStyle w:val="Heading2"/>
        <w:numPr>
          <w:ilvl w:val="0"/>
          <w:numId w:val="0"/>
        </w:numPr>
        <w:ind w:left="360" w:hanging="360"/>
      </w:pPr>
      <w:bookmarkStart w:id="82" w:name="_Toc33359853"/>
      <w:r>
        <w:t xml:space="preserve">C7. </w:t>
      </w:r>
      <w:r w:rsidR="004279B9">
        <w:t>Communication Methods and Technologies</w:t>
      </w:r>
      <w:bookmarkEnd w:id="82"/>
    </w:p>
    <w:p w14:paraId="2E58A719" w14:textId="77777777" w:rsidR="004279B9" w:rsidRDefault="004279B9" w:rsidP="004279B9">
      <w:r>
        <w:t xml:space="preserve">The </w:t>
      </w:r>
      <w:r w:rsidR="00321F35">
        <w:t>P</w:t>
      </w:r>
      <w:r>
        <w:t xml:space="preserve">roject </w:t>
      </w:r>
      <w:r w:rsidR="00321F35">
        <w:t>T</w:t>
      </w:r>
      <w:r>
        <w:t xml:space="preserve">eam will determine, in accordance with The City of Pasadena’s organizational policy, the communication methods and technologies based on several factors to include: </w:t>
      </w:r>
      <w:r>
        <w:lastRenderedPageBreak/>
        <w:t xml:space="preserve">stakeholder communication requirements, available technologies (internal and external), and organizational policies and standards.  </w:t>
      </w:r>
    </w:p>
    <w:p w14:paraId="1A0F3BAE" w14:textId="77777777" w:rsidR="004279B9" w:rsidRDefault="004279B9" w:rsidP="004279B9">
      <w:r>
        <w:t xml:space="preserve">The City of Pasadena maintains a SharePoint platform within the PMO which all projects use to provide updates, archive various reports, and conduct project communications.  This platform enables senior management, as well as stakeholders with compatible technology, to access project data and communications at any point in time.  SharePoint also provides the ability for stakeholders and project team members to collaborate on project work and communication.  </w:t>
      </w:r>
    </w:p>
    <w:p w14:paraId="557154A2" w14:textId="77777777" w:rsidR="004279B9" w:rsidRDefault="004279B9" w:rsidP="004279B9">
      <w:r>
        <w:t xml:space="preserve">For stakeholders who do not have the ability to access SharePoint, a web site will also be established for the project.  Access to the website will be controlled with a username and password.  Any stakeholders identified who are not able to access SharePoint will be issued a unique username and password in order to access the web site.  The </w:t>
      </w:r>
      <w:r w:rsidR="00321F35">
        <w:t>P</w:t>
      </w:r>
      <w:r>
        <w:t xml:space="preserve">roject </w:t>
      </w:r>
      <w:r w:rsidR="00321F35">
        <w:t>M</w:t>
      </w:r>
      <w:r>
        <w:t>anager is responsible for ensuring all project communications and documentation are copied to the web site and that the content mirrors what is contained on the SharePoint platform.</w:t>
      </w:r>
    </w:p>
    <w:p w14:paraId="77C89D32" w14:textId="77777777" w:rsidR="004279B9" w:rsidRDefault="004279B9" w:rsidP="004279B9">
      <w:r>
        <w:t xml:space="preserve">The UMGC maintains software licenses for MS Project software.  All project teams are responsible for developing, maintaining, and communicating schedules using this software.  Gantt Charts are the preferred format for communicating schedules to stakeholders.  The project schedule will be maintained on both Google Drive and the UMGC City Team 1 forum.  </w:t>
      </w:r>
    </w:p>
    <w:p w14:paraId="664378E7" w14:textId="77777777" w:rsidR="004279B9" w:rsidRDefault="004279B9" w:rsidP="004279B9">
      <w:r>
        <w:t xml:space="preserve">All project communication and documentation, in addition to being maintained on the Google Drive and the UMGC City Team 1 forum, will be archived on the internal City of Pasadena shared drive which resides in the PMO program directory. </w:t>
      </w:r>
    </w:p>
    <w:p w14:paraId="45822BEE" w14:textId="77777777" w:rsidR="00E02994" w:rsidRDefault="00E02994" w:rsidP="00E02994">
      <w:pPr>
        <w:pStyle w:val="Heading2"/>
        <w:numPr>
          <w:ilvl w:val="0"/>
          <w:numId w:val="0"/>
        </w:numPr>
        <w:ind w:left="360" w:hanging="360"/>
        <w:sectPr w:rsidR="00E02994" w:rsidSect="008521A5">
          <w:footerReference w:type="default" r:id="rId38"/>
          <w:type w:val="continuous"/>
          <w:pgSz w:w="12240" w:h="15840"/>
          <w:pgMar w:top="1440" w:right="1440" w:bottom="1440" w:left="1440" w:header="720" w:footer="720" w:gutter="0"/>
          <w:pgNumType w:start="5"/>
          <w:cols w:space="720"/>
          <w:titlePg/>
          <w:docGrid w:linePitch="360"/>
        </w:sectPr>
      </w:pPr>
    </w:p>
    <w:p w14:paraId="2DDC2686" w14:textId="77777777" w:rsidR="004279B9" w:rsidRDefault="00E02994" w:rsidP="00E02994">
      <w:pPr>
        <w:pStyle w:val="Heading2"/>
        <w:numPr>
          <w:ilvl w:val="0"/>
          <w:numId w:val="0"/>
        </w:numPr>
        <w:ind w:left="360" w:hanging="360"/>
      </w:pPr>
      <w:bookmarkStart w:id="83" w:name="_Toc33359854"/>
      <w:r>
        <w:lastRenderedPageBreak/>
        <w:t xml:space="preserve">C8. </w:t>
      </w:r>
      <w:commentRangeStart w:id="84"/>
      <w:r w:rsidR="004279B9">
        <w:t>Communications Matrix</w:t>
      </w:r>
      <w:bookmarkEnd w:id="83"/>
      <w:commentRangeEnd w:id="84"/>
      <w:r w:rsidR="00E561A7">
        <w:rPr>
          <w:rStyle w:val="CommentReference"/>
          <w:rFonts w:cs="Times New Roman"/>
          <w:b w:val="0"/>
        </w:rPr>
        <w:commentReference w:id="84"/>
      </w:r>
    </w:p>
    <w:p w14:paraId="71BEAD15" w14:textId="77777777" w:rsidR="004279B9" w:rsidRDefault="004279B9" w:rsidP="004279B9">
      <w:r>
        <w:t>The following table identifies the communications requirements for this project.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435"/>
        <w:gridCol w:w="3022"/>
        <w:gridCol w:w="1286"/>
        <w:gridCol w:w="1519"/>
        <w:gridCol w:w="1396"/>
        <w:gridCol w:w="944"/>
        <w:gridCol w:w="1225"/>
        <w:gridCol w:w="2123"/>
      </w:tblGrid>
      <w:tr w:rsidR="00E02994" w:rsidRPr="0098495E" w14:paraId="4894557F" w14:textId="77777777" w:rsidTr="005D0CF1">
        <w:trPr>
          <w:trHeight w:val="663"/>
          <w:tblHeader/>
          <w:jc w:val="center"/>
        </w:trPr>
        <w:tc>
          <w:tcPr>
            <w:tcW w:w="0" w:type="auto"/>
            <w:shd w:val="clear" w:color="auto" w:fill="ED7D31" w:themeFill="accent2"/>
            <w:vAlign w:val="bottom"/>
          </w:tcPr>
          <w:p w14:paraId="3B02E6A1" w14:textId="77777777" w:rsidR="00E02994" w:rsidRPr="0098495E" w:rsidRDefault="00E02994" w:rsidP="00E02994">
            <w:pPr>
              <w:ind w:left="-105"/>
              <w:jc w:val="center"/>
              <w:rPr>
                <w:b/>
                <w:sz w:val="18"/>
                <w:szCs w:val="18"/>
              </w:rPr>
            </w:pPr>
            <w:r w:rsidRPr="0098495E">
              <w:rPr>
                <w:b/>
                <w:sz w:val="18"/>
                <w:szCs w:val="18"/>
              </w:rPr>
              <w:t>Communication Type</w:t>
            </w:r>
          </w:p>
        </w:tc>
        <w:tc>
          <w:tcPr>
            <w:tcW w:w="0" w:type="auto"/>
            <w:shd w:val="clear" w:color="auto" w:fill="ED7D31" w:themeFill="accent2"/>
            <w:vAlign w:val="bottom"/>
          </w:tcPr>
          <w:p w14:paraId="79568CD2" w14:textId="77777777" w:rsidR="00E02994" w:rsidRPr="0098495E" w:rsidRDefault="00E02994" w:rsidP="00E02994">
            <w:pPr>
              <w:jc w:val="center"/>
              <w:rPr>
                <w:b/>
                <w:sz w:val="18"/>
                <w:szCs w:val="18"/>
              </w:rPr>
            </w:pPr>
            <w:r w:rsidRPr="0098495E">
              <w:rPr>
                <w:b/>
                <w:sz w:val="18"/>
                <w:szCs w:val="18"/>
              </w:rPr>
              <w:t>Objective of Communication</w:t>
            </w:r>
          </w:p>
        </w:tc>
        <w:tc>
          <w:tcPr>
            <w:tcW w:w="0" w:type="auto"/>
            <w:shd w:val="clear" w:color="auto" w:fill="ED7D31" w:themeFill="accent2"/>
            <w:vAlign w:val="bottom"/>
          </w:tcPr>
          <w:p w14:paraId="0865486F" w14:textId="77777777" w:rsidR="00E02994" w:rsidRPr="0098495E" w:rsidRDefault="00E02994" w:rsidP="00E02994">
            <w:pPr>
              <w:jc w:val="center"/>
              <w:rPr>
                <w:b/>
                <w:sz w:val="18"/>
                <w:szCs w:val="18"/>
              </w:rPr>
            </w:pPr>
            <w:r w:rsidRPr="0098495E">
              <w:rPr>
                <w:b/>
                <w:sz w:val="18"/>
                <w:szCs w:val="18"/>
              </w:rPr>
              <w:t>Medium</w:t>
            </w:r>
          </w:p>
        </w:tc>
        <w:tc>
          <w:tcPr>
            <w:tcW w:w="0" w:type="auto"/>
            <w:shd w:val="clear" w:color="auto" w:fill="ED7D31" w:themeFill="accent2"/>
            <w:vAlign w:val="bottom"/>
          </w:tcPr>
          <w:p w14:paraId="30986C6B" w14:textId="77777777" w:rsidR="00E02994" w:rsidRPr="0098495E" w:rsidRDefault="00E02994" w:rsidP="00E02994">
            <w:pPr>
              <w:jc w:val="center"/>
              <w:rPr>
                <w:b/>
                <w:sz w:val="18"/>
                <w:szCs w:val="18"/>
              </w:rPr>
            </w:pPr>
            <w:r w:rsidRPr="0098495E">
              <w:rPr>
                <w:b/>
                <w:sz w:val="18"/>
                <w:szCs w:val="18"/>
              </w:rPr>
              <w:t>Frequency</w:t>
            </w:r>
          </w:p>
        </w:tc>
        <w:tc>
          <w:tcPr>
            <w:tcW w:w="0" w:type="auto"/>
            <w:shd w:val="clear" w:color="auto" w:fill="ED7D31" w:themeFill="accent2"/>
            <w:vAlign w:val="bottom"/>
          </w:tcPr>
          <w:p w14:paraId="62841125" w14:textId="77777777" w:rsidR="00E02994" w:rsidRPr="0098495E" w:rsidRDefault="00E02994" w:rsidP="00E02994">
            <w:pPr>
              <w:jc w:val="center"/>
              <w:rPr>
                <w:b/>
                <w:sz w:val="18"/>
                <w:szCs w:val="18"/>
              </w:rPr>
            </w:pPr>
            <w:r w:rsidRPr="0098495E">
              <w:rPr>
                <w:b/>
                <w:sz w:val="18"/>
                <w:szCs w:val="18"/>
              </w:rPr>
              <w:t>Audience</w:t>
            </w:r>
          </w:p>
        </w:tc>
        <w:tc>
          <w:tcPr>
            <w:tcW w:w="0" w:type="auto"/>
            <w:shd w:val="clear" w:color="auto" w:fill="ED7D31" w:themeFill="accent2"/>
            <w:vAlign w:val="bottom"/>
          </w:tcPr>
          <w:p w14:paraId="7F92B532" w14:textId="77777777" w:rsidR="00E02994" w:rsidRPr="0098495E" w:rsidRDefault="00E02994" w:rsidP="00E02994">
            <w:pPr>
              <w:jc w:val="center"/>
              <w:rPr>
                <w:b/>
                <w:sz w:val="18"/>
                <w:szCs w:val="18"/>
              </w:rPr>
            </w:pPr>
            <w:r w:rsidRPr="0098495E">
              <w:rPr>
                <w:b/>
                <w:sz w:val="18"/>
                <w:szCs w:val="18"/>
              </w:rPr>
              <w:t>Owner</w:t>
            </w:r>
          </w:p>
        </w:tc>
        <w:tc>
          <w:tcPr>
            <w:tcW w:w="0" w:type="auto"/>
            <w:shd w:val="clear" w:color="auto" w:fill="ED7D31" w:themeFill="accent2"/>
            <w:vAlign w:val="bottom"/>
          </w:tcPr>
          <w:p w14:paraId="3A3E2990" w14:textId="77777777" w:rsidR="00E02994" w:rsidRPr="0098495E" w:rsidRDefault="00E02994" w:rsidP="00E02994">
            <w:pPr>
              <w:jc w:val="center"/>
              <w:rPr>
                <w:b/>
                <w:sz w:val="18"/>
                <w:szCs w:val="18"/>
              </w:rPr>
            </w:pPr>
            <w:r w:rsidRPr="0098495E">
              <w:rPr>
                <w:b/>
                <w:sz w:val="18"/>
                <w:szCs w:val="18"/>
              </w:rPr>
              <w:t>Deliverable</w:t>
            </w:r>
          </w:p>
        </w:tc>
        <w:tc>
          <w:tcPr>
            <w:tcW w:w="0" w:type="auto"/>
            <w:shd w:val="clear" w:color="auto" w:fill="ED7D31" w:themeFill="accent2"/>
            <w:vAlign w:val="bottom"/>
          </w:tcPr>
          <w:p w14:paraId="7DCD5073" w14:textId="77777777" w:rsidR="00E02994" w:rsidRPr="0098495E" w:rsidRDefault="00E02994" w:rsidP="00E02994">
            <w:pPr>
              <w:jc w:val="center"/>
              <w:rPr>
                <w:b/>
                <w:sz w:val="18"/>
                <w:szCs w:val="18"/>
              </w:rPr>
            </w:pPr>
            <w:r w:rsidRPr="0098495E">
              <w:rPr>
                <w:b/>
                <w:sz w:val="18"/>
                <w:szCs w:val="18"/>
              </w:rPr>
              <w:t>Format</w:t>
            </w:r>
          </w:p>
        </w:tc>
      </w:tr>
      <w:tr w:rsidR="00E02994" w:rsidRPr="0098495E" w14:paraId="775A036F" w14:textId="77777777" w:rsidTr="00E02994">
        <w:trPr>
          <w:trHeight w:val="1259"/>
          <w:jc w:val="center"/>
        </w:trPr>
        <w:tc>
          <w:tcPr>
            <w:tcW w:w="0" w:type="auto"/>
          </w:tcPr>
          <w:p w14:paraId="7DA0BD94" w14:textId="77777777" w:rsidR="00E02994" w:rsidRPr="0098495E" w:rsidRDefault="00E02994" w:rsidP="00E02994">
            <w:pPr>
              <w:rPr>
                <w:sz w:val="18"/>
                <w:szCs w:val="18"/>
              </w:rPr>
            </w:pPr>
            <w:r w:rsidRPr="0098495E">
              <w:rPr>
                <w:sz w:val="18"/>
                <w:szCs w:val="18"/>
              </w:rPr>
              <w:t>Sprint Planning</w:t>
            </w:r>
          </w:p>
        </w:tc>
        <w:tc>
          <w:tcPr>
            <w:tcW w:w="0" w:type="auto"/>
          </w:tcPr>
          <w:p w14:paraId="1A95CBCE" w14:textId="77777777" w:rsidR="00E02994" w:rsidRPr="0098495E" w:rsidRDefault="00E02994" w:rsidP="00E02994">
            <w:pPr>
              <w:rPr>
                <w:sz w:val="18"/>
                <w:szCs w:val="18"/>
              </w:rPr>
            </w:pPr>
            <w:r w:rsidRPr="0098495E">
              <w:rPr>
                <w:sz w:val="18"/>
                <w:szCs w:val="18"/>
              </w:rPr>
              <w:t>Team meets and decides what is needed to complete sprint</w:t>
            </w:r>
          </w:p>
        </w:tc>
        <w:tc>
          <w:tcPr>
            <w:tcW w:w="0" w:type="auto"/>
          </w:tcPr>
          <w:p w14:paraId="7FB86D2E" w14:textId="77777777" w:rsidR="00E02994" w:rsidRPr="0098495E" w:rsidRDefault="00E02994" w:rsidP="001A37B1">
            <w:pPr>
              <w:numPr>
                <w:ilvl w:val="0"/>
                <w:numId w:val="11"/>
              </w:numPr>
              <w:tabs>
                <w:tab w:val="clear" w:pos="720"/>
                <w:tab w:val="num" w:pos="162"/>
              </w:tabs>
              <w:ind w:left="162" w:hanging="162"/>
              <w:rPr>
                <w:sz w:val="18"/>
                <w:szCs w:val="18"/>
              </w:rPr>
            </w:pPr>
            <w:r w:rsidRPr="0098495E">
              <w:rPr>
                <w:sz w:val="18"/>
                <w:szCs w:val="18"/>
              </w:rPr>
              <w:t>Conference Call</w:t>
            </w:r>
          </w:p>
        </w:tc>
        <w:tc>
          <w:tcPr>
            <w:tcW w:w="0" w:type="auto"/>
          </w:tcPr>
          <w:p w14:paraId="61418BA0" w14:textId="77777777" w:rsidR="00E02994" w:rsidRPr="0098495E" w:rsidRDefault="00E02994" w:rsidP="00E02994">
            <w:pPr>
              <w:rPr>
                <w:sz w:val="18"/>
                <w:szCs w:val="18"/>
              </w:rPr>
            </w:pPr>
            <w:r w:rsidRPr="0098495E">
              <w:rPr>
                <w:sz w:val="18"/>
                <w:szCs w:val="18"/>
              </w:rPr>
              <w:t>Beginning of each sprint</w:t>
            </w:r>
          </w:p>
        </w:tc>
        <w:tc>
          <w:tcPr>
            <w:tcW w:w="0" w:type="auto"/>
          </w:tcPr>
          <w:p w14:paraId="2A96542A" w14:textId="77777777" w:rsidR="00E02994" w:rsidRPr="0098495E" w:rsidRDefault="00E02994" w:rsidP="001A37B1">
            <w:pPr>
              <w:numPr>
                <w:ilvl w:val="0"/>
                <w:numId w:val="11"/>
              </w:numPr>
              <w:tabs>
                <w:tab w:val="clear" w:pos="720"/>
                <w:tab w:val="num" w:pos="162"/>
              </w:tabs>
              <w:ind w:left="162" w:hanging="162"/>
              <w:rPr>
                <w:sz w:val="18"/>
                <w:szCs w:val="18"/>
              </w:rPr>
            </w:pPr>
            <w:r w:rsidRPr="0098495E">
              <w:rPr>
                <w:sz w:val="18"/>
                <w:szCs w:val="18"/>
              </w:rPr>
              <w:t>Project Team</w:t>
            </w:r>
          </w:p>
          <w:p w14:paraId="64279D55" w14:textId="77777777" w:rsidR="00E02994" w:rsidRPr="0098495E" w:rsidRDefault="00E02994" w:rsidP="001A37B1">
            <w:pPr>
              <w:numPr>
                <w:ilvl w:val="0"/>
                <w:numId w:val="11"/>
              </w:numPr>
              <w:tabs>
                <w:tab w:val="clear" w:pos="720"/>
                <w:tab w:val="num" w:pos="162"/>
              </w:tabs>
              <w:ind w:left="162" w:hanging="162"/>
              <w:rPr>
                <w:sz w:val="18"/>
                <w:szCs w:val="18"/>
              </w:rPr>
            </w:pPr>
            <w:r w:rsidRPr="0098495E">
              <w:rPr>
                <w:sz w:val="18"/>
                <w:szCs w:val="18"/>
              </w:rPr>
              <w:t>PMO</w:t>
            </w:r>
          </w:p>
          <w:p w14:paraId="5ECBAA0E" w14:textId="77777777" w:rsidR="00E02994" w:rsidRPr="0098495E" w:rsidRDefault="00E02994" w:rsidP="00E02994">
            <w:pPr>
              <w:ind w:left="162"/>
              <w:rPr>
                <w:sz w:val="18"/>
                <w:szCs w:val="18"/>
              </w:rPr>
            </w:pPr>
          </w:p>
        </w:tc>
        <w:tc>
          <w:tcPr>
            <w:tcW w:w="0" w:type="auto"/>
          </w:tcPr>
          <w:p w14:paraId="4647D5AB" w14:textId="77777777" w:rsidR="00E02994" w:rsidRPr="0098495E" w:rsidRDefault="00E02994" w:rsidP="00E02994">
            <w:pPr>
              <w:rPr>
                <w:sz w:val="18"/>
                <w:szCs w:val="18"/>
              </w:rPr>
            </w:pPr>
            <w:r w:rsidRPr="0098495E">
              <w:rPr>
                <w:sz w:val="18"/>
                <w:szCs w:val="18"/>
              </w:rPr>
              <w:t>Project Manager</w:t>
            </w:r>
          </w:p>
        </w:tc>
        <w:tc>
          <w:tcPr>
            <w:tcW w:w="0" w:type="auto"/>
          </w:tcPr>
          <w:p w14:paraId="4CDCE141" w14:textId="77777777" w:rsidR="00E02994" w:rsidRPr="0098495E" w:rsidRDefault="00E02994" w:rsidP="001A37B1">
            <w:pPr>
              <w:numPr>
                <w:ilvl w:val="0"/>
                <w:numId w:val="11"/>
              </w:numPr>
              <w:tabs>
                <w:tab w:val="clear" w:pos="720"/>
                <w:tab w:val="num" w:pos="162"/>
              </w:tabs>
              <w:ind w:left="162" w:hanging="162"/>
              <w:rPr>
                <w:sz w:val="18"/>
                <w:szCs w:val="18"/>
              </w:rPr>
            </w:pPr>
            <w:r w:rsidRPr="0098495E">
              <w:rPr>
                <w:sz w:val="18"/>
                <w:szCs w:val="18"/>
              </w:rPr>
              <w:t>Agenda</w:t>
            </w:r>
          </w:p>
          <w:p w14:paraId="50BA562D" w14:textId="77777777" w:rsidR="00E02994" w:rsidRPr="0098495E" w:rsidRDefault="00E02994" w:rsidP="001A37B1">
            <w:pPr>
              <w:numPr>
                <w:ilvl w:val="0"/>
                <w:numId w:val="11"/>
              </w:numPr>
              <w:tabs>
                <w:tab w:val="clear" w:pos="720"/>
                <w:tab w:val="num" w:pos="162"/>
              </w:tabs>
              <w:ind w:left="162" w:hanging="162"/>
              <w:rPr>
                <w:sz w:val="18"/>
                <w:szCs w:val="18"/>
              </w:rPr>
            </w:pPr>
            <w:r w:rsidRPr="0098495E">
              <w:rPr>
                <w:sz w:val="18"/>
                <w:szCs w:val="18"/>
              </w:rPr>
              <w:t>Meeting Minutes</w:t>
            </w:r>
          </w:p>
        </w:tc>
        <w:tc>
          <w:tcPr>
            <w:tcW w:w="0" w:type="auto"/>
          </w:tcPr>
          <w:p w14:paraId="1788D4D7" w14:textId="77777777" w:rsidR="00E02994" w:rsidRPr="0098495E" w:rsidRDefault="00E02994" w:rsidP="001A37B1">
            <w:pPr>
              <w:numPr>
                <w:ilvl w:val="0"/>
                <w:numId w:val="11"/>
              </w:numPr>
              <w:tabs>
                <w:tab w:val="clear" w:pos="720"/>
                <w:tab w:val="num" w:pos="162"/>
              </w:tabs>
              <w:ind w:left="162" w:hanging="162"/>
              <w:rPr>
                <w:sz w:val="18"/>
                <w:szCs w:val="18"/>
              </w:rPr>
            </w:pPr>
            <w:r w:rsidRPr="0098495E">
              <w:rPr>
                <w:sz w:val="18"/>
                <w:szCs w:val="18"/>
              </w:rPr>
              <w:t>Soft copy archived on Team forum on UMGC site and Google Drive</w:t>
            </w:r>
          </w:p>
        </w:tc>
      </w:tr>
      <w:tr w:rsidR="00E02994" w:rsidRPr="0098495E" w14:paraId="061A6C84" w14:textId="77777777" w:rsidTr="00E02994">
        <w:trPr>
          <w:trHeight w:val="1340"/>
          <w:jc w:val="center"/>
        </w:trPr>
        <w:tc>
          <w:tcPr>
            <w:tcW w:w="0" w:type="auto"/>
          </w:tcPr>
          <w:p w14:paraId="5342B687" w14:textId="77777777" w:rsidR="00E02994" w:rsidRPr="0098495E" w:rsidRDefault="00E02994" w:rsidP="00E02994">
            <w:pPr>
              <w:rPr>
                <w:sz w:val="18"/>
                <w:szCs w:val="18"/>
              </w:rPr>
            </w:pPr>
            <w:r w:rsidRPr="0098495E">
              <w:rPr>
                <w:sz w:val="18"/>
                <w:szCs w:val="18"/>
              </w:rPr>
              <w:t>Daily Stand Up</w:t>
            </w:r>
          </w:p>
        </w:tc>
        <w:tc>
          <w:tcPr>
            <w:tcW w:w="0" w:type="auto"/>
          </w:tcPr>
          <w:p w14:paraId="416146F7" w14:textId="77777777" w:rsidR="00E02994" w:rsidRPr="0098495E" w:rsidRDefault="00E02994" w:rsidP="00E02994">
            <w:pPr>
              <w:rPr>
                <w:sz w:val="18"/>
                <w:szCs w:val="18"/>
              </w:rPr>
            </w:pPr>
            <w:r w:rsidRPr="0098495E">
              <w:rPr>
                <w:sz w:val="18"/>
                <w:szCs w:val="18"/>
              </w:rPr>
              <w:t>Quick review of what each member of project team is working on</w:t>
            </w:r>
          </w:p>
        </w:tc>
        <w:tc>
          <w:tcPr>
            <w:tcW w:w="0" w:type="auto"/>
          </w:tcPr>
          <w:p w14:paraId="4BEC371D" w14:textId="77777777" w:rsidR="00E02994" w:rsidRPr="0098495E" w:rsidRDefault="00E02994" w:rsidP="001A37B1">
            <w:pPr>
              <w:numPr>
                <w:ilvl w:val="0"/>
                <w:numId w:val="11"/>
              </w:numPr>
              <w:tabs>
                <w:tab w:val="clear" w:pos="720"/>
                <w:tab w:val="num" w:pos="162"/>
              </w:tabs>
              <w:ind w:left="162" w:hanging="162"/>
              <w:rPr>
                <w:sz w:val="18"/>
                <w:szCs w:val="18"/>
              </w:rPr>
            </w:pPr>
            <w:r w:rsidRPr="0098495E">
              <w:rPr>
                <w:sz w:val="18"/>
                <w:szCs w:val="18"/>
              </w:rPr>
              <w:t>Google Document</w:t>
            </w:r>
          </w:p>
        </w:tc>
        <w:tc>
          <w:tcPr>
            <w:tcW w:w="0" w:type="auto"/>
          </w:tcPr>
          <w:p w14:paraId="400B3504" w14:textId="77777777" w:rsidR="00E02994" w:rsidRPr="0098495E" w:rsidRDefault="00E02994" w:rsidP="00E02994">
            <w:pPr>
              <w:rPr>
                <w:sz w:val="18"/>
                <w:szCs w:val="18"/>
              </w:rPr>
            </w:pPr>
            <w:r w:rsidRPr="0098495E">
              <w:rPr>
                <w:sz w:val="18"/>
                <w:szCs w:val="18"/>
              </w:rPr>
              <w:t>Daily</w:t>
            </w:r>
          </w:p>
        </w:tc>
        <w:tc>
          <w:tcPr>
            <w:tcW w:w="0" w:type="auto"/>
          </w:tcPr>
          <w:p w14:paraId="08FDC05C" w14:textId="77777777" w:rsidR="00E02994" w:rsidRPr="0098495E" w:rsidRDefault="00E02994" w:rsidP="001A37B1">
            <w:pPr>
              <w:numPr>
                <w:ilvl w:val="0"/>
                <w:numId w:val="11"/>
              </w:numPr>
              <w:tabs>
                <w:tab w:val="clear" w:pos="720"/>
                <w:tab w:val="num" w:pos="162"/>
              </w:tabs>
              <w:ind w:left="162" w:hanging="162"/>
              <w:rPr>
                <w:sz w:val="18"/>
                <w:szCs w:val="18"/>
              </w:rPr>
            </w:pPr>
            <w:r w:rsidRPr="0098495E">
              <w:rPr>
                <w:sz w:val="18"/>
                <w:szCs w:val="18"/>
              </w:rPr>
              <w:t>Project Team</w:t>
            </w:r>
          </w:p>
          <w:p w14:paraId="09C93E1A" w14:textId="77777777" w:rsidR="00E02994" w:rsidRPr="0098495E" w:rsidRDefault="00E02994" w:rsidP="001A37B1">
            <w:pPr>
              <w:numPr>
                <w:ilvl w:val="0"/>
                <w:numId w:val="11"/>
              </w:numPr>
              <w:tabs>
                <w:tab w:val="clear" w:pos="720"/>
                <w:tab w:val="num" w:pos="162"/>
              </w:tabs>
              <w:ind w:left="162" w:hanging="162"/>
              <w:rPr>
                <w:sz w:val="18"/>
                <w:szCs w:val="18"/>
              </w:rPr>
            </w:pPr>
            <w:r w:rsidRPr="0098495E">
              <w:rPr>
                <w:sz w:val="18"/>
                <w:szCs w:val="18"/>
              </w:rPr>
              <w:t>PMO</w:t>
            </w:r>
          </w:p>
        </w:tc>
        <w:tc>
          <w:tcPr>
            <w:tcW w:w="0" w:type="auto"/>
          </w:tcPr>
          <w:p w14:paraId="08601329" w14:textId="77777777" w:rsidR="00E02994" w:rsidRPr="0098495E" w:rsidRDefault="00E02994" w:rsidP="00E02994">
            <w:pPr>
              <w:rPr>
                <w:sz w:val="18"/>
                <w:szCs w:val="18"/>
              </w:rPr>
            </w:pPr>
            <w:r w:rsidRPr="0098495E">
              <w:rPr>
                <w:sz w:val="18"/>
                <w:szCs w:val="18"/>
              </w:rPr>
              <w:t>Project Team</w:t>
            </w:r>
          </w:p>
        </w:tc>
        <w:tc>
          <w:tcPr>
            <w:tcW w:w="0" w:type="auto"/>
          </w:tcPr>
          <w:p w14:paraId="68CBC9B5" w14:textId="77777777" w:rsidR="00E02994" w:rsidRPr="0098495E" w:rsidRDefault="00E02994" w:rsidP="001A37B1">
            <w:pPr>
              <w:numPr>
                <w:ilvl w:val="0"/>
                <w:numId w:val="11"/>
              </w:numPr>
              <w:tabs>
                <w:tab w:val="clear" w:pos="720"/>
                <w:tab w:val="num" w:pos="162"/>
              </w:tabs>
              <w:ind w:left="162" w:hanging="162"/>
              <w:rPr>
                <w:sz w:val="18"/>
                <w:szCs w:val="18"/>
              </w:rPr>
            </w:pPr>
            <w:r w:rsidRPr="0098495E">
              <w:rPr>
                <w:sz w:val="18"/>
                <w:szCs w:val="18"/>
              </w:rPr>
              <w:t>Tasks for the day</w:t>
            </w:r>
          </w:p>
          <w:p w14:paraId="6D061F56" w14:textId="77777777" w:rsidR="00E02994" w:rsidRPr="0098495E" w:rsidRDefault="00E02994" w:rsidP="00E02994">
            <w:pPr>
              <w:ind w:left="162"/>
              <w:rPr>
                <w:sz w:val="18"/>
                <w:szCs w:val="18"/>
              </w:rPr>
            </w:pPr>
          </w:p>
        </w:tc>
        <w:tc>
          <w:tcPr>
            <w:tcW w:w="0" w:type="auto"/>
          </w:tcPr>
          <w:p w14:paraId="1EED0661" w14:textId="77777777" w:rsidR="00E02994" w:rsidRPr="0098495E" w:rsidRDefault="00E02994" w:rsidP="001A37B1">
            <w:pPr>
              <w:numPr>
                <w:ilvl w:val="0"/>
                <w:numId w:val="11"/>
              </w:numPr>
              <w:tabs>
                <w:tab w:val="clear" w:pos="720"/>
                <w:tab w:val="num" w:pos="162"/>
              </w:tabs>
              <w:ind w:left="162" w:hanging="162"/>
              <w:rPr>
                <w:sz w:val="18"/>
                <w:szCs w:val="18"/>
              </w:rPr>
            </w:pPr>
            <w:r w:rsidRPr="0098495E">
              <w:rPr>
                <w:sz w:val="18"/>
                <w:szCs w:val="18"/>
              </w:rPr>
              <w:t>Soft copy archived on Google Drive</w:t>
            </w:r>
          </w:p>
        </w:tc>
      </w:tr>
      <w:tr w:rsidR="00E02994" w:rsidRPr="0098495E" w14:paraId="233DF926" w14:textId="77777777" w:rsidTr="00E02994">
        <w:trPr>
          <w:trHeight w:val="899"/>
          <w:jc w:val="center"/>
        </w:trPr>
        <w:tc>
          <w:tcPr>
            <w:tcW w:w="0" w:type="auto"/>
          </w:tcPr>
          <w:p w14:paraId="3EC1BD0D" w14:textId="77777777" w:rsidR="00E02994" w:rsidRPr="0098495E" w:rsidRDefault="00E02994" w:rsidP="00E02994">
            <w:pPr>
              <w:rPr>
                <w:sz w:val="18"/>
                <w:szCs w:val="18"/>
              </w:rPr>
            </w:pPr>
            <w:r w:rsidRPr="0098495E">
              <w:rPr>
                <w:sz w:val="18"/>
                <w:szCs w:val="18"/>
              </w:rPr>
              <w:t>Sprint Review</w:t>
            </w:r>
          </w:p>
        </w:tc>
        <w:tc>
          <w:tcPr>
            <w:tcW w:w="0" w:type="auto"/>
          </w:tcPr>
          <w:p w14:paraId="297E5EEF" w14:textId="77777777" w:rsidR="00E02994" w:rsidRPr="0098495E" w:rsidRDefault="00E02994" w:rsidP="00E02994">
            <w:pPr>
              <w:rPr>
                <w:sz w:val="18"/>
                <w:szCs w:val="18"/>
              </w:rPr>
            </w:pPr>
            <w:r w:rsidRPr="0098495E">
              <w:rPr>
                <w:sz w:val="18"/>
                <w:szCs w:val="18"/>
              </w:rPr>
              <w:t>Demonstrate work completed in iteration, and get immediate feedback from project stakeholders</w:t>
            </w:r>
          </w:p>
        </w:tc>
        <w:tc>
          <w:tcPr>
            <w:tcW w:w="0" w:type="auto"/>
          </w:tcPr>
          <w:p w14:paraId="700CCE0A" w14:textId="77777777" w:rsidR="00E02994" w:rsidRPr="0098495E" w:rsidRDefault="00E02994" w:rsidP="001A37B1">
            <w:pPr>
              <w:numPr>
                <w:ilvl w:val="0"/>
                <w:numId w:val="11"/>
              </w:numPr>
              <w:tabs>
                <w:tab w:val="clear" w:pos="720"/>
                <w:tab w:val="num" w:pos="162"/>
              </w:tabs>
              <w:ind w:left="162" w:hanging="162"/>
              <w:rPr>
                <w:sz w:val="18"/>
                <w:szCs w:val="18"/>
              </w:rPr>
            </w:pPr>
            <w:r w:rsidRPr="0098495E">
              <w:rPr>
                <w:sz w:val="18"/>
                <w:szCs w:val="18"/>
              </w:rPr>
              <w:t>Conference Call</w:t>
            </w:r>
          </w:p>
        </w:tc>
        <w:tc>
          <w:tcPr>
            <w:tcW w:w="0" w:type="auto"/>
          </w:tcPr>
          <w:p w14:paraId="36493FF5" w14:textId="77777777" w:rsidR="00E02994" w:rsidRPr="0098495E" w:rsidRDefault="00E02994" w:rsidP="00E02994">
            <w:pPr>
              <w:rPr>
                <w:sz w:val="18"/>
                <w:szCs w:val="18"/>
              </w:rPr>
            </w:pPr>
            <w:r w:rsidRPr="0098495E">
              <w:rPr>
                <w:sz w:val="18"/>
                <w:szCs w:val="18"/>
              </w:rPr>
              <w:t>End of each sprint/milestone</w:t>
            </w:r>
          </w:p>
        </w:tc>
        <w:tc>
          <w:tcPr>
            <w:tcW w:w="0" w:type="auto"/>
          </w:tcPr>
          <w:p w14:paraId="33276A41" w14:textId="77777777" w:rsidR="00E02994" w:rsidRPr="0098495E" w:rsidRDefault="00E02994" w:rsidP="001A37B1">
            <w:pPr>
              <w:numPr>
                <w:ilvl w:val="0"/>
                <w:numId w:val="11"/>
              </w:numPr>
              <w:tabs>
                <w:tab w:val="clear" w:pos="720"/>
                <w:tab w:val="num" w:pos="162"/>
              </w:tabs>
              <w:ind w:left="162" w:hanging="162"/>
              <w:rPr>
                <w:sz w:val="18"/>
                <w:szCs w:val="18"/>
              </w:rPr>
            </w:pPr>
            <w:r w:rsidRPr="0098495E">
              <w:rPr>
                <w:sz w:val="18"/>
                <w:szCs w:val="18"/>
              </w:rPr>
              <w:t>Project Team</w:t>
            </w:r>
          </w:p>
          <w:p w14:paraId="0A2407B3" w14:textId="77777777" w:rsidR="00E02994" w:rsidRPr="0098495E" w:rsidRDefault="00E02994" w:rsidP="001A37B1">
            <w:pPr>
              <w:numPr>
                <w:ilvl w:val="0"/>
                <w:numId w:val="11"/>
              </w:numPr>
              <w:tabs>
                <w:tab w:val="clear" w:pos="720"/>
                <w:tab w:val="num" w:pos="162"/>
              </w:tabs>
              <w:ind w:left="162" w:hanging="162"/>
              <w:rPr>
                <w:sz w:val="18"/>
                <w:szCs w:val="18"/>
              </w:rPr>
            </w:pPr>
            <w:r w:rsidRPr="0098495E">
              <w:rPr>
                <w:sz w:val="18"/>
                <w:szCs w:val="18"/>
              </w:rPr>
              <w:t>PMO</w:t>
            </w:r>
          </w:p>
          <w:p w14:paraId="23480777" w14:textId="77777777" w:rsidR="00E02994" w:rsidRPr="0098495E" w:rsidRDefault="00E02994" w:rsidP="001A37B1">
            <w:pPr>
              <w:numPr>
                <w:ilvl w:val="0"/>
                <w:numId w:val="11"/>
              </w:numPr>
              <w:tabs>
                <w:tab w:val="clear" w:pos="720"/>
                <w:tab w:val="num" w:pos="162"/>
              </w:tabs>
              <w:ind w:left="162" w:hanging="162"/>
              <w:rPr>
                <w:sz w:val="18"/>
                <w:szCs w:val="18"/>
              </w:rPr>
            </w:pPr>
            <w:r w:rsidRPr="0098495E">
              <w:rPr>
                <w:sz w:val="18"/>
                <w:szCs w:val="18"/>
              </w:rPr>
              <w:t>Project Stakeholders</w:t>
            </w:r>
          </w:p>
          <w:p w14:paraId="1D5324DE" w14:textId="77777777" w:rsidR="00E02994" w:rsidRPr="0098495E" w:rsidRDefault="00E02994" w:rsidP="001A37B1">
            <w:pPr>
              <w:numPr>
                <w:ilvl w:val="0"/>
                <w:numId w:val="11"/>
              </w:numPr>
              <w:tabs>
                <w:tab w:val="clear" w:pos="720"/>
                <w:tab w:val="num" w:pos="162"/>
              </w:tabs>
              <w:ind w:left="162" w:hanging="162"/>
              <w:rPr>
                <w:sz w:val="18"/>
                <w:szCs w:val="18"/>
              </w:rPr>
            </w:pPr>
            <w:r w:rsidRPr="0098495E">
              <w:rPr>
                <w:sz w:val="18"/>
                <w:szCs w:val="18"/>
              </w:rPr>
              <w:t>Project Sponsor</w:t>
            </w:r>
          </w:p>
        </w:tc>
        <w:tc>
          <w:tcPr>
            <w:tcW w:w="0" w:type="auto"/>
          </w:tcPr>
          <w:p w14:paraId="19BA1AD0" w14:textId="77777777" w:rsidR="00E02994" w:rsidRPr="0098495E" w:rsidRDefault="00E02994" w:rsidP="00E02994">
            <w:pPr>
              <w:rPr>
                <w:sz w:val="18"/>
                <w:szCs w:val="18"/>
              </w:rPr>
            </w:pPr>
            <w:r w:rsidRPr="0098495E">
              <w:rPr>
                <w:sz w:val="18"/>
                <w:szCs w:val="18"/>
              </w:rPr>
              <w:t>Project Manager</w:t>
            </w:r>
          </w:p>
        </w:tc>
        <w:tc>
          <w:tcPr>
            <w:tcW w:w="0" w:type="auto"/>
          </w:tcPr>
          <w:p w14:paraId="13A35FF4" w14:textId="77777777" w:rsidR="00E02994" w:rsidRPr="0098495E" w:rsidRDefault="00E02994" w:rsidP="001A37B1">
            <w:pPr>
              <w:numPr>
                <w:ilvl w:val="0"/>
                <w:numId w:val="11"/>
              </w:numPr>
              <w:tabs>
                <w:tab w:val="clear" w:pos="720"/>
                <w:tab w:val="num" w:pos="162"/>
                <w:tab w:val="num" w:pos="252"/>
              </w:tabs>
              <w:ind w:left="162" w:hanging="162"/>
              <w:rPr>
                <w:sz w:val="18"/>
                <w:szCs w:val="18"/>
              </w:rPr>
            </w:pPr>
            <w:r w:rsidRPr="0098495E">
              <w:rPr>
                <w:sz w:val="18"/>
                <w:szCs w:val="18"/>
              </w:rPr>
              <w:t>Agenda</w:t>
            </w:r>
          </w:p>
          <w:p w14:paraId="7DA4C491" w14:textId="77777777" w:rsidR="00E02994" w:rsidRPr="0098495E" w:rsidRDefault="00E02994" w:rsidP="001A37B1">
            <w:pPr>
              <w:numPr>
                <w:ilvl w:val="0"/>
                <w:numId w:val="11"/>
              </w:numPr>
              <w:tabs>
                <w:tab w:val="clear" w:pos="720"/>
                <w:tab w:val="num" w:pos="162"/>
                <w:tab w:val="num" w:pos="252"/>
              </w:tabs>
              <w:ind w:left="162" w:hanging="162"/>
              <w:rPr>
                <w:sz w:val="18"/>
                <w:szCs w:val="18"/>
              </w:rPr>
            </w:pPr>
            <w:r w:rsidRPr="0098495E">
              <w:rPr>
                <w:sz w:val="18"/>
                <w:szCs w:val="18"/>
              </w:rPr>
              <w:t>Meeting Minutes</w:t>
            </w:r>
          </w:p>
        </w:tc>
        <w:tc>
          <w:tcPr>
            <w:tcW w:w="0" w:type="auto"/>
          </w:tcPr>
          <w:p w14:paraId="3515DFF8" w14:textId="77777777" w:rsidR="00E02994" w:rsidRPr="0098495E" w:rsidRDefault="00E02994" w:rsidP="001A37B1">
            <w:pPr>
              <w:numPr>
                <w:ilvl w:val="0"/>
                <w:numId w:val="11"/>
              </w:numPr>
              <w:tabs>
                <w:tab w:val="clear" w:pos="720"/>
                <w:tab w:val="num" w:pos="162"/>
                <w:tab w:val="num" w:pos="252"/>
              </w:tabs>
              <w:ind w:left="162" w:hanging="162"/>
              <w:rPr>
                <w:sz w:val="18"/>
                <w:szCs w:val="18"/>
              </w:rPr>
            </w:pPr>
            <w:r w:rsidRPr="0098495E">
              <w:rPr>
                <w:sz w:val="18"/>
                <w:szCs w:val="18"/>
              </w:rPr>
              <w:t>Soft copy archived on Team forum on UMGC site and Google Drive</w:t>
            </w:r>
          </w:p>
        </w:tc>
      </w:tr>
      <w:tr w:rsidR="00E02994" w:rsidRPr="0098495E" w14:paraId="6A295E15" w14:textId="77777777" w:rsidTr="00E02994">
        <w:trPr>
          <w:trHeight w:val="1763"/>
          <w:jc w:val="center"/>
        </w:trPr>
        <w:tc>
          <w:tcPr>
            <w:tcW w:w="0" w:type="auto"/>
          </w:tcPr>
          <w:p w14:paraId="1B8BE84B" w14:textId="77777777" w:rsidR="00E02994" w:rsidRPr="0098495E" w:rsidRDefault="00E02994" w:rsidP="00E02994">
            <w:pPr>
              <w:rPr>
                <w:sz w:val="18"/>
                <w:szCs w:val="18"/>
              </w:rPr>
            </w:pPr>
            <w:r w:rsidRPr="0098495E">
              <w:rPr>
                <w:sz w:val="18"/>
                <w:szCs w:val="18"/>
              </w:rPr>
              <w:t>Sprint Retrospective</w:t>
            </w:r>
          </w:p>
        </w:tc>
        <w:tc>
          <w:tcPr>
            <w:tcW w:w="0" w:type="auto"/>
          </w:tcPr>
          <w:p w14:paraId="615B55A4" w14:textId="77777777" w:rsidR="00E02994" w:rsidRPr="0098495E" w:rsidRDefault="00E02994" w:rsidP="00E02994">
            <w:pPr>
              <w:rPr>
                <w:sz w:val="18"/>
                <w:szCs w:val="18"/>
              </w:rPr>
            </w:pPr>
            <w:r w:rsidRPr="0098495E">
              <w:rPr>
                <w:sz w:val="18"/>
                <w:szCs w:val="18"/>
              </w:rPr>
              <w:t>Continuous improvement opportunity for a Scrum team to review its process (approaches to performing Scrum) and to identify opportunities to improve it</w:t>
            </w:r>
          </w:p>
          <w:p w14:paraId="07F170F6" w14:textId="77777777" w:rsidR="00E02994" w:rsidRPr="0098495E" w:rsidRDefault="00E02994" w:rsidP="00E02994">
            <w:pPr>
              <w:rPr>
                <w:sz w:val="18"/>
                <w:szCs w:val="18"/>
              </w:rPr>
            </w:pPr>
          </w:p>
        </w:tc>
        <w:tc>
          <w:tcPr>
            <w:tcW w:w="0" w:type="auto"/>
          </w:tcPr>
          <w:p w14:paraId="548754EC" w14:textId="77777777" w:rsidR="00E02994" w:rsidRPr="0098495E" w:rsidRDefault="00E02994" w:rsidP="001A37B1">
            <w:pPr>
              <w:numPr>
                <w:ilvl w:val="0"/>
                <w:numId w:val="11"/>
              </w:numPr>
              <w:tabs>
                <w:tab w:val="clear" w:pos="720"/>
                <w:tab w:val="num" w:pos="162"/>
              </w:tabs>
              <w:ind w:left="162" w:hanging="162"/>
              <w:rPr>
                <w:sz w:val="18"/>
                <w:szCs w:val="18"/>
              </w:rPr>
            </w:pPr>
            <w:r w:rsidRPr="0098495E">
              <w:rPr>
                <w:sz w:val="18"/>
                <w:szCs w:val="18"/>
              </w:rPr>
              <w:t>Conference Call</w:t>
            </w:r>
          </w:p>
        </w:tc>
        <w:tc>
          <w:tcPr>
            <w:tcW w:w="0" w:type="auto"/>
          </w:tcPr>
          <w:p w14:paraId="66D1CD7B" w14:textId="77777777" w:rsidR="00E02994" w:rsidRPr="0098495E" w:rsidRDefault="00E02994" w:rsidP="00E02994">
            <w:pPr>
              <w:rPr>
                <w:sz w:val="18"/>
                <w:szCs w:val="18"/>
              </w:rPr>
            </w:pPr>
            <w:r w:rsidRPr="0098495E">
              <w:rPr>
                <w:sz w:val="18"/>
                <w:szCs w:val="18"/>
              </w:rPr>
              <w:t>End of each iteration</w:t>
            </w:r>
          </w:p>
        </w:tc>
        <w:tc>
          <w:tcPr>
            <w:tcW w:w="0" w:type="auto"/>
          </w:tcPr>
          <w:p w14:paraId="19C4C92B" w14:textId="77777777" w:rsidR="00E02994" w:rsidRPr="0098495E" w:rsidRDefault="00E02994" w:rsidP="001A37B1">
            <w:pPr>
              <w:numPr>
                <w:ilvl w:val="0"/>
                <w:numId w:val="11"/>
              </w:numPr>
              <w:tabs>
                <w:tab w:val="clear" w:pos="720"/>
                <w:tab w:val="num" w:pos="162"/>
              </w:tabs>
              <w:ind w:left="162" w:hanging="162"/>
              <w:rPr>
                <w:sz w:val="18"/>
                <w:szCs w:val="18"/>
              </w:rPr>
            </w:pPr>
            <w:r w:rsidRPr="0098495E">
              <w:rPr>
                <w:sz w:val="18"/>
                <w:szCs w:val="18"/>
              </w:rPr>
              <w:t>PMO</w:t>
            </w:r>
          </w:p>
          <w:p w14:paraId="2D663629" w14:textId="77777777" w:rsidR="00E02994" w:rsidRPr="0098495E" w:rsidRDefault="00E02994" w:rsidP="001A37B1">
            <w:pPr>
              <w:numPr>
                <w:ilvl w:val="0"/>
                <w:numId w:val="11"/>
              </w:numPr>
              <w:tabs>
                <w:tab w:val="clear" w:pos="720"/>
                <w:tab w:val="num" w:pos="162"/>
              </w:tabs>
              <w:ind w:left="162" w:hanging="162"/>
              <w:rPr>
                <w:sz w:val="18"/>
                <w:szCs w:val="18"/>
              </w:rPr>
            </w:pPr>
            <w:r w:rsidRPr="0098495E">
              <w:rPr>
                <w:sz w:val="18"/>
                <w:szCs w:val="18"/>
              </w:rPr>
              <w:t>Project Team</w:t>
            </w:r>
          </w:p>
        </w:tc>
        <w:tc>
          <w:tcPr>
            <w:tcW w:w="0" w:type="auto"/>
          </w:tcPr>
          <w:p w14:paraId="45389DEF" w14:textId="77777777" w:rsidR="00E02994" w:rsidRPr="0098495E" w:rsidRDefault="00E02994" w:rsidP="00E02994">
            <w:pPr>
              <w:rPr>
                <w:sz w:val="18"/>
                <w:szCs w:val="18"/>
              </w:rPr>
            </w:pPr>
            <w:r w:rsidRPr="0098495E">
              <w:rPr>
                <w:sz w:val="18"/>
                <w:szCs w:val="18"/>
              </w:rPr>
              <w:t>Project Manager</w:t>
            </w:r>
          </w:p>
        </w:tc>
        <w:tc>
          <w:tcPr>
            <w:tcW w:w="0" w:type="auto"/>
          </w:tcPr>
          <w:p w14:paraId="280FA7E7" w14:textId="77777777" w:rsidR="00E02994" w:rsidRPr="0098495E" w:rsidRDefault="00E02994" w:rsidP="001A37B1">
            <w:pPr>
              <w:numPr>
                <w:ilvl w:val="0"/>
                <w:numId w:val="11"/>
              </w:numPr>
              <w:tabs>
                <w:tab w:val="clear" w:pos="720"/>
                <w:tab w:val="num" w:pos="162"/>
                <w:tab w:val="num" w:pos="252"/>
              </w:tabs>
              <w:ind w:left="162" w:hanging="162"/>
              <w:rPr>
                <w:sz w:val="18"/>
                <w:szCs w:val="18"/>
              </w:rPr>
            </w:pPr>
            <w:r w:rsidRPr="0098495E">
              <w:rPr>
                <w:sz w:val="18"/>
                <w:szCs w:val="18"/>
              </w:rPr>
              <w:t>Slide updates</w:t>
            </w:r>
          </w:p>
          <w:p w14:paraId="7BA906BB" w14:textId="77777777" w:rsidR="00E02994" w:rsidRPr="0098495E" w:rsidRDefault="00E02994" w:rsidP="001A37B1">
            <w:pPr>
              <w:numPr>
                <w:ilvl w:val="0"/>
                <w:numId w:val="11"/>
              </w:numPr>
              <w:tabs>
                <w:tab w:val="clear" w:pos="720"/>
                <w:tab w:val="num" w:pos="162"/>
                <w:tab w:val="num" w:pos="252"/>
              </w:tabs>
              <w:ind w:left="162" w:hanging="162"/>
              <w:rPr>
                <w:sz w:val="18"/>
                <w:szCs w:val="18"/>
              </w:rPr>
            </w:pPr>
            <w:r w:rsidRPr="0098495E">
              <w:rPr>
                <w:sz w:val="18"/>
                <w:szCs w:val="18"/>
              </w:rPr>
              <w:t>Project schedule</w:t>
            </w:r>
          </w:p>
        </w:tc>
        <w:tc>
          <w:tcPr>
            <w:tcW w:w="0" w:type="auto"/>
          </w:tcPr>
          <w:p w14:paraId="1E742E85" w14:textId="77777777" w:rsidR="00E02994" w:rsidRPr="0098495E" w:rsidRDefault="00E02994" w:rsidP="001A37B1">
            <w:pPr>
              <w:numPr>
                <w:ilvl w:val="0"/>
                <w:numId w:val="11"/>
              </w:numPr>
              <w:tabs>
                <w:tab w:val="clear" w:pos="720"/>
                <w:tab w:val="num" w:pos="162"/>
                <w:tab w:val="num" w:pos="252"/>
              </w:tabs>
              <w:ind w:left="162" w:hanging="162"/>
              <w:rPr>
                <w:sz w:val="18"/>
                <w:szCs w:val="18"/>
              </w:rPr>
            </w:pPr>
            <w:r w:rsidRPr="0098495E">
              <w:rPr>
                <w:sz w:val="18"/>
                <w:szCs w:val="18"/>
              </w:rPr>
              <w:t>Soft copy archived on Team forum on UMGC site and Google Drive</w:t>
            </w:r>
          </w:p>
        </w:tc>
      </w:tr>
      <w:tr w:rsidR="00E02994" w:rsidRPr="0098495E" w14:paraId="75A492B5" w14:textId="77777777" w:rsidTr="00E02994">
        <w:trPr>
          <w:trHeight w:val="1440"/>
          <w:jc w:val="center"/>
        </w:trPr>
        <w:tc>
          <w:tcPr>
            <w:tcW w:w="0" w:type="auto"/>
          </w:tcPr>
          <w:p w14:paraId="500B4D8E" w14:textId="77777777" w:rsidR="00E02994" w:rsidRPr="0098495E" w:rsidRDefault="00E02994" w:rsidP="00E02994">
            <w:pPr>
              <w:rPr>
                <w:sz w:val="18"/>
                <w:szCs w:val="18"/>
              </w:rPr>
            </w:pPr>
            <w:r w:rsidRPr="0098495E">
              <w:rPr>
                <w:sz w:val="18"/>
                <w:szCs w:val="18"/>
              </w:rPr>
              <w:lastRenderedPageBreak/>
              <w:t>Informal Updates</w:t>
            </w:r>
          </w:p>
        </w:tc>
        <w:tc>
          <w:tcPr>
            <w:tcW w:w="0" w:type="auto"/>
          </w:tcPr>
          <w:p w14:paraId="5CAB1913" w14:textId="77777777" w:rsidR="00E02994" w:rsidRPr="0098495E" w:rsidRDefault="00E02994" w:rsidP="00E02994">
            <w:pPr>
              <w:rPr>
                <w:sz w:val="18"/>
                <w:szCs w:val="18"/>
              </w:rPr>
            </w:pPr>
            <w:r w:rsidRPr="0098495E">
              <w:rPr>
                <w:sz w:val="18"/>
                <w:szCs w:val="18"/>
              </w:rPr>
              <w:t>Report the status of the project including activities, progress, costs and issues.</w:t>
            </w:r>
          </w:p>
        </w:tc>
        <w:tc>
          <w:tcPr>
            <w:tcW w:w="0" w:type="auto"/>
          </w:tcPr>
          <w:p w14:paraId="2AEDDB99" w14:textId="77777777" w:rsidR="00E02994" w:rsidRPr="0098495E" w:rsidRDefault="00E02994" w:rsidP="001A37B1">
            <w:pPr>
              <w:numPr>
                <w:ilvl w:val="0"/>
                <w:numId w:val="11"/>
              </w:numPr>
              <w:tabs>
                <w:tab w:val="clear" w:pos="720"/>
                <w:tab w:val="num" w:pos="162"/>
              </w:tabs>
              <w:ind w:left="162" w:hanging="162"/>
              <w:rPr>
                <w:sz w:val="18"/>
                <w:szCs w:val="18"/>
              </w:rPr>
            </w:pPr>
            <w:r w:rsidRPr="0098495E">
              <w:rPr>
                <w:sz w:val="18"/>
                <w:szCs w:val="18"/>
              </w:rPr>
              <w:t>Email</w:t>
            </w:r>
          </w:p>
          <w:p w14:paraId="020E536E" w14:textId="77777777" w:rsidR="00E02994" w:rsidRPr="0098495E" w:rsidRDefault="00E02994" w:rsidP="001A37B1">
            <w:pPr>
              <w:numPr>
                <w:ilvl w:val="0"/>
                <w:numId w:val="11"/>
              </w:numPr>
              <w:tabs>
                <w:tab w:val="clear" w:pos="720"/>
                <w:tab w:val="num" w:pos="162"/>
              </w:tabs>
              <w:ind w:left="162" w:hanging="162"/>
              <w:rPr>
                <w:sz w:val="18"/>
                <w:szCs w:val="18"/>
              </w:rPr>
            </w:pPr>
            <w:r w:rsidRPr="0098495E">
              <w:rPr>
                <w:sz w:val="18"/>
                <w:szCs w:val="18"/>
              </w:rPr>
              <w:t>Google Hangouts</w:t>
            </w:r>
          </w:p>
        </w:tc>
        <w:tc>
          <w:tcPr>
            <w:tcW w:w="0" w:type="auto"/>
          </w:tcPr>
          <w:p w14:paraId="7AA34413" w14:textId="77777777" w:rsidR="00E02994" w:rsidRPr="0098495E" w:rsidRDefault="00E02994" w:rsidP="00E02994">
            <w:pPr>
              <w:rPr>
                <w:sz w:val="18"/>
                <w:szCs w:val="18"/>
              </w:rPr>
            </w:pPr>
            <w:r w:rsidRPr="0098495E">
              <w:rPr>
                <w:sz w:val="18"/>
                <w:szCs w:val="18"/>
              </w:rPr>
              <w:t>As needed</w:t>
            </w:r>
          </w:p>
        </w:tc>
        <w:tc>
          <w:tcPr>
            <w:tcW w:w="0" w:type="auto"/>
          </w:tcPr>
          <w:p w14:paraId="6477980B" w14:textId="77777777" w:rsidR="00E02994" w:rsidRPr="0098495E" w:rsidRDefault="00E02994" w:rsidP="001A37B1">
            <w:pPr>
              <w:numPr>
                <w:ilvl w:val="0"/>
                <w:numId w:val="11"/>
              </w:numPr>
              <w:tabs>
                <w:tab w:val="clear" w:pos="720"/>
                <w:tab w:val="num" w:pos="162"/>
              </w:tabs>
              <w:ind w:left="162" w:hanging="162"/>
              <w:rPr>
                <w:sz w:val="18"/>
                <w:szCs w:val="18"/>
              </w:rPr>
            </w:pPr>
            <w:r w:rsidRPr="0098495E">
              <w:rPr>
                <w:sz w:val="18"/>
                <w:szCs w:val="18"/>
              </w:rPr>
              <w:t>Project Team</w:t>
            </w:r>
          </w:p>
          <w:p w14:paraId="5B10DA9A" w14:textId="77777777" w:rsidR="00E02994" w:rsidRPr="0098495E" w:rsidRDefault="00E02994" w:rsidP="001A37B1">
            <w:pPr>
              <w:numPr>
                <w:ilvl w:val="0"/>
                <w:numId w:val="11"/>
              </w:numPr>
              <w:tabs>
                <w:tab w:val="clear" w:pos="720"/>
                <w:tab w:val="num" w:pos="162"/>
              </w:tabs>
              <w:ind w:left="162" w:hanging="162"/>
              <w:rPr>
                <w:sz w:val="18"/>
                <w:szCs w:val="18"/>
              </w:rPr>
            </w:pPr>
            <w:r w:rsidRPr="0098495E">
              <w:rPr>
                <w:sz w:val="18"/>
                <w:szCs w:val="18"/>
              </w:rPr>
              <w:t>PMO</w:t>
            </w:r>
          </w:p>
        </w:tc>
        <w:tc>
          <w:tcPr>
            <w:tcW w:w="0" w:type="auto"/>
          </w:tcPr>
          <w:p w14:paraId="309F2268" w14:textId="77777777" w:rsidR="00E02994" w:rsidRPr="0098495E" w:rsidRDefault="00E02994" w:rsidP="00E02994">
            <w:pPr>
              <w:rPr>
                <w:sz w:val="18"/>
                <w:szCs w:val="18"/>
              </w:rPr>
            </w:pPr>
            <w:r w:rsidRPr="0098495E">
              <w:rPr>
                <w:sz w:val="18"/>
                <w:szCs w:val="18"/>
              </w:rPr>
              <w:t>Project Manager</w:t>
            </w:r>
          </w:p>
        </w:tc>
        <w:tc>
          <w:tcPr>
            <w:tcW w:w="0" w:type="auto"/>
          </w:tcPr>
          <w:p w14:paraId="63F7CF2A" w14:textId="77777777" w:rsidR="00E02994" w:rsidRPr="0098495E" w:rsidRDefault="00E02994" w:rsidP="001A37B1">
            <w:pPr>
              <w:numPr>
                <w:ilvl w:val="0"/>
                <w:numId w:val="11"/>
              </w:numPr>
              <w:tabs>
                <w:tab w:val="clear" w:pos="720"/>
                <w:tab w:val="num" w:pos="162"/>
                <w:tab w:val="num" w:pos="252"/>
              </w:tabs>
              <w:ind w:left="162" w:hanging="162"/>
              <w:rPr>
                <w:sz w:val="18"/>
                <w:szCs w:val="18"/>
              </w:rPr>
            </w:pPr>
            <w:r w:rsidRPr="0098495E">
              <w:rPr>
                <w:sz w:val="18"/>
                <w:szCs w:val="18"/>
              </w:rPr>
              <w:t>Project Status Report</w:t>
            </w:r>
          </w:p>
          <w:p w14:paraId="34D360DD" w14:textId="77777777" w:rsidR="00E02994" w:rsidRPr="0098495E" w:rsidRDefault="00E02994" w:rsidP="001A37B1">
            <w:pPr>
              <w:numPr>
                <w:ilvl w:val="0"/>
                <w:numId w:val="11"/>
              </w:numPr>
              <w:tabs>
                <w:tab w:val="clear" w:pos="720"/>
                <w:tab w:val="num" w:pos="162"/>
                <w:tab w:val="num" w:pos="252"/>
              </w:tabs>
              <w:ind w:left="162" w:hanging="162"/>
              <w:rPr>
                <w:sz w:val="18"/>
                <w:szCs w:val="18"/>
              </w:rPr>
            </w:pPr>
            <w:r w:rsidRPr="0098495E">
              <w:rPr>
                <w:sz w:val="18"/>
                <w:szCs w:val="18"/>
              </w:rPr>
              <w:t>Project schedule</w:t>
            </w:r>
          </w:p>
        </w:tc>
        <w:tc>
          <w:tcPr>
            <w:tcW w:w="0" w:type="auto"/>
          </w:tcPr>
          <w:p w14:paraId="2C37D9A0" w14:textId="77777777" w:rsidR="00E02994" w:rsidRPr="0098495E" w:rsidRDefault="00E02994" w:rsidP="001A37B1">
            <w:pPr>
              <w:numPr>
                <w:ilvl w:val="0"/>
                <w:numId w:val="11"/>
              </w:numPr>
              <w:tabs>
                <w:tab w:val="clear" w:pos="720"/>
                <w:tab w:val="num" w:pos="162"/>
                <w:tab w:val="num" w:pos="252"/>
              </w:tabs>
              <w:ind w:left="162" w:hanging="162"/>
              <w:rPr>
                <w:sz w:val="18"/>
                <w:szCs w:val="18"/>
              </w:rPr>
            </w:pPr>
            <w:r w:rsidRPr="0098495E">
              <w:rPr>
                <w:sz w:val="18"/>
                <w:szCs w:val="18"/>
              </w:rPr>
              <w:t>Soft copy archived on Google Hangouts/email</w:t>
            </w:r>
          </w:p>
        </w:tc>
      </w:tr>
      <w:tr w:rsidR="00E02994" w:rsidRPr="0098495E" w14:paraId="0F6E1037" w14:textId="77777777" w:rsidTr="00E02994">
        <w:trPr>
          <w:trHeight w:val="1340"/>
          <w:jc w:val="center"/>
        </w:trPr>
        <w:tc>
          <w:tcPr>
            <w:tcW w:w="0" w:type="auto"/>
          </w:tcPr>
          <w:p w14:paraId="459D23D0" w14:textId="77777777" w:rsidR="00E02994" w:rsidRPr="0098495E" w:rsidRDefault="00E02994" w:rsidP="00E02994">
            <w:pPr>
              <w:rPr>
                <w:sz w:val="18"/>
                <w:szCs w:val="18"/>
              </w:rPr>
            </w:pPr>
            <w:r w:rsidRPr="0098495E">
              <w:rPr>
                <w:sz w:val="18"/>
                <w:szCs w:val="18"/>
              </w:rPr>
              <w:t>Project Status Reports</w:t>
            </w:r>
          </w:p>
        </w:tc>
        <w:tc>
          <w:tcPr>
            <w:tcW w:w="0" w:type="auto"/>
          </w:tcPr>
          <w:p w14:paraId="3873B85B" w14:textId="77777777" w:rsidR="00E02994" w:rsidRPr="0098495E" w:rsidRDefault="00E02994" w:rsidP="00E02994">
            <w:pPr>
              <w:rPr>
                <w:sz w:val="18"/>
                <w:szCs w:val="18"/>
              </w:rPr>
            </w:pPr>
            <w:r w:rsidRPr="0098495E">
              <w:rPr>
                <w:sz w:val="18"/>
                <w:szCs w:val="18"/>
              </w:rPr>
              <w:t>Report the status of the project including activities, progress, costs and issues.</w:t>
            </w:r>
          </w:p>
        </w:tc>
        <w:tc>
          <w:tcPr>
            <w:tcW w:w="0" w:type="auto"/>
          </w:tcPr>
          <w:p w14:paraId="4A745413" w14:textId="77777777" w:rsidR="00E02994" w:rsidRPr="0098495E" w:rsidRDefault="00E02994" w:rsidP="001A37B1">
            <w:pPr>
              <w:numPr>
                <w:ilvl w:val="0"/>
                <w:numId w:val="11"/>
              </w:numPr>
              <w:tabs>
                <w:tab w:val="clear" w:pos="720"/>
                <w:tab w:val="num" w:pos="162"/>
              </w:tabs>
              <w:ind w:left="162" w:hanging="162"/>
              <w:rPr>
                <w:sz w:val="18"/>
                <w:szCs w:val="18"/>
              </w:rPr>
            </w:pPr>
            <w:r w:rsidRPr="0098495E">
              <w:rPr>
                <w:sz w:val="18"/>
                <w:szCs w:val="18"/>
              </w:rPr>
              <w:t>Email</w:t>
            </w:r>
          </w:p>
        </w:tc>
        <w:tc>
          <w:tcPr>
            <w:tcW w:w="0" w:type="auto"/>
          </w:tcPr>
          <w:p w14:paraId="6BCA2EA6" w14:textId="77777777" w:rsidR="00E02994" w:rsidRPr="0098495E" w:rsidRDefault="00E02994" w:rsidP="00E02994">
            <w:pPr>
              <w:rPr>
                <w:sz w:val="18"/>
                <w:szCs w:val="18"/>
              </w:rPr>
            </w:pPr>
            <w:r w:rsidRPr="0098495E">
              <w:rPr>
                <w:sz w:val="18"/>
                <w:szCs w:val="18"/>
              </w:rPr>
              <w:t>Weekly</w:t>
            </w:r>
          </w:p>
        </w:tc>
        <w:tc>
          <w:tcPr>
            <w:tcW w:w="0" w:type="auto"/>
          </w:tcPr>
          <w:p w14:paraId="466C76AA" w14:textId="77777777" w:rsidR="00E02994" w:rsidRPr="0098495E" w:rsidRDefault="00E02994" w:rsidP="001A37B1">
            <w:pPr>
              <w:numPr>
                <w:ilvl w:val="0"/>
                <w:numId w:val="11"/>
              </w:numPr>
              <w:tabs>
                <w:tab w:val="clear" w:pos="720"/>
                <w:tab w:val="num" w:pos="162"/>
              </w:tabs>
              <w:ind w:left="162" w:hanging="162"/>
              <w:rPr>
                <w:sz w:val="18"/>
                <w:szCs w:val="18"/>
              </w:rPr>
            </w:pPr>
            <w:r w:rsidRPr="0098495E">
              <w:rPr>
                <w:sz w:val="18"/>
                <w:szCs w:val="18"/>
              </w:rPr>
              <w:t>Project Team</w:t>
            </w:r>
          </w:p>
          <w:p w14:paraId="4A112203" w14:textId="77777777" w:rsidR="00E02994" w:rsidRPr="0098495E" w:rsidRDefault="00E02994" w:rsidP="001A37B1">
            <w:pPr>
              <w:numPr>
                <w:ilvl w:val="0"/>
                <w:numId w:val="11"/>
              </w:numPr>
              <w:tabs>
                <w:tab w:val="clear" w:pos="720"/>
                <w:tab w:val="num" w:pos="162"/>
              </w:tabs>
              <w:ind w:left="162" w:hanging="162"/>
              <w:rPr>
                <w:sz w:val="18"/>
                <w:szCs w:val="18"/>
              </w:rPr>
            </w:pPr>
            <w:r w:rsidRPr="0098495E">
              <w:rPr>
                <w:sz w:val="18"/>
                <w:szCs w:val="18"/>
              </w:rPr>
              <w:t>PMO</w:t>
            </w:r>
          </w:p>
          <w:p w14:paraId="0E52A728" w14:textId="77777777" w:rsidR="00E02994" w:rsidRPr="0098495E" w:rsidRDefault="00E02994" w:rsidP="001A37B1">
            <w:pPr>
              <w:numPr>
                <w:ilvl w:val="0"/>
                <w:numId w:val="11"/>
              </w:numPr>
              <w:tabs>
                <w:tab w:val="clear" w:pos="720"/>
                <w:tab w:val="num" w:pos="162"/>
              </w:tabs>
              <w:ind w:left="162" w:hanging="162"/>
              <w:rPr>
                <w:sz w:val="18"/>
                <w:szCs w:val="18"/>
              </w:rPr>
            </w:pPr>
            <w:r w:rsidRPr="0098495E">
              <w:rPr>
                <w:sz w:val="18"/>
                <w:szCs w:val="18"/>
              </w:rPr>
              <w:t>Project Stakeholders</w:t>
            </w:r>
          </w:p>
          <w:p w14:paraId="13E369BF" w14:textId="77777777" w:rsidR="00E02994" w:rsidRPr="0098495E" w:rsidRDefault="00E02994" w:rsidP="00E02994">
            <w:pPr>
              <w:ind w:left="162"/>
              <w:rPr>
                <w:sz w:val="18"/>
                <w:szCs w:val="18"/>
              </w:rPr>
            </w:pPr>
            <w:r w:rsidRPr="0098495E">
              <w:rPr>
                <w:sz w:val="18"/>
                <w:szCs w:val="18"/>
              </w:rPr>
              <w:t>Project Sponsor</w:t>
            </w:r>
          </w:p>
        </w:tc>
        <w:tc>
          <w:tcPr>
            <w:tcW w:w="0" w:type="auto"/>
          </w:tcPr>
          <w:p w14:paraId="165C916A" w14:textId="77777777" w:rsidR="00E02994" w:rsidRPr="0098495E" w:rsidRDefault="00E02994" w:rsidP="00E02994">
            <w:pPr>
              <w:rPr>
                <w:sz w:val="18"/>
                <w:szCs w:val="18"/>
              </w:rPr>
            </w:pPr>
            <w:r w:rsidRPr="0098495E">
              <w:rPr>
                <w:sz w:val="18"/>
                <w:szCs w:val="18"/>
              </w:rPr>
              <w:t>Project Manager</w:t>
            </w:r>
          </w:p>
        </w:tc>
        <w:tc>
          <w:tcPr>
            <w:tcW w:w="0" w:type="auto"/>
          </w:tcPr>
          <w:p w14:paraId="78435EDB" w14:textId="77777777" w:rsidR="00E02994" w:rsidRPr="0098495E" w:rsidRDefault="00E02994" w:rsidP="00E02994">
            <w:pPr>
              <w:tabs>
                <w:tab w:val="num" w:pos="720"/>
              </w:tabs>
              <w:ind w:left="162"/>
              <w:rPr>
                <w:sz w:val="18"/>
                <w:szCs w:val="18"/>
              </w:rPr>
            </w:pPr>
          </w:p>
        </w:tc>
        <w:tc>
          <w:tcPr>
            <w:tcW w:w="0" w:type="auto"/>
          </w:tcPr>
          <w:p w14:paraId="4B9ADF1C" w14:textId="77777777" w:rsidR="00E02994" w:rsidRPr="0098495E" w:rsidRDefault="00E02994" w:rsidP="001A37B1">
            <w:pPr>
              <w:numPr>
                <w:ilvl w:val="0"/>
                <w:numId w:val="11"/>
              </w:numPr>
              <w:tabs>
                <w:tab w:val="clear" w:pos="720"/>
                <w:tab w:val="num" w:pos="162"/>
                <w:tab w:val="num" w:pos="252"/>
              </w:tabs>
              <w:ind w:left="162" w:hanging="162"/>
              <w:rPr>
                <w:sz w:val="18"/>
                <w:szCs w:val="18"/>
              </w:rPr>
            </w:pPr>
            <w:r w:rsidRPr="0098495E">
              <w:rPr>
                <w:sz w:val="18"/>
                <w:szCs w:val="18"/>
              </w:rPr>
              <w:t>Soft copy archived on Google email</w:t>
            </w:r>
          </w:p>
        </w:tc>
      </w:tr>
    </w:tbl>
    <w:p w14:paraId="0C70B5B2" w14:textId="77777777" w:rsidR="005136B7" w:rsidRPr="005136B7" w:rsidRDefault="005136B7" w:rsidP="005136B7">
      <w:pPr>
        <w:pStyle w:val="Heading2"/>
        <w:numPr>
          <w:ilvl w:val="0"/>
          <w:numId w:val="0"/>
        </w:numPr>
        <w:tabs>
          <w:tab w:val="left" w:pos="5910"/>
        </w:tabs>
        <w:ind w:left="360" w:hanging="360"/>
        <w:jc w:val="center"/>
        <w:rPr>
          <w:b w:val="0"/>
          <w:i/>
          <w:sz w:val="18"/>
          <w:szCs w:val="18"/>
        </w:rPr>
      </w:pPr>
      <w:bookmarkStart w:id="85" w:name="_Toc33359855"/>
      <w:r w:rsidRPr="005136B7">
        <w:rPr>
          <w:b w:val="0"/>
          <w:i/>
          <w:sz w:val="18"/>
          <w:szCs w:val="18"/>
        </w:rPr>
        <w:t xml:space="preserve">Table </w:t>
      </w:r>
      <w:r>
        <w:rPr>
          <w:b w:val="0"/>
          <w:i/>
          <w:sz w:val="18"/>
          <w:szCs w:val="18"/>
        </w:rPr>
        <w:t>5</w:t>
      </w:r>
      <w:r w:rsidRPr="005136B7">
        <w:rPr>
          <w:b w:val="0"/>
          <w:i/>
          <w:sz w:val="18"/>
          <w:szCs w:val="18"/>
        </w:rPr>
        <w:t xml:space="preserve"> – </w:t>
      </w:r>
      <w:r>
        <w:rPr>
          <w:b w:val="0"/>
          <w:i/>
          <w:sz w:val="18"/>
          <w:szCs w:val="18"/>
        </w:rPr>
        <w:t>Communications Matrix</w:t>
      </w:r>
      <w:bookmarkEnd w:id="85"/>
    </w:p>
    <w:p w14:paraId="5AF72B7B" w14:textId="77777777" w:rsidR="00E02994" w:rsidRPr="005136B7" w:rsidRDefault="005136B7" w:rsidP="005136B7">
      <w:pPr>
        <w:tabs>
          <w:tab w:val="left" w:pos="5910"/>
        </w:tabs>
        <w:sectPr w:rsidR="00E02994" w:rsidRPr="005136B7" w:rsidSect="008521A5">
          <w:footerReference w:type="first" r:id="rId39"/>
          <w:type w:val="continuous"/>
          <w:pgSz w:w="15840" w:h="12240" w:orient="landscape"/>
          <w:pgMar w:top="1440" w:right="1440" w:bottom="1440" w:left="1440" w:header="720" w:footer="720" w:gutter="0"/>
          <w:pgNumType w:start="26"/>
          <w:cols w:space="720"/>
          <w:titlePg/>
          <w:docGrid w:linePitch="360"/>
        </w:sectPr>
      </w:pPr>
      <w:r>
        <w:tab/>
      </w:r>
    </w:p>
    <w:p w14:paraId="574BE1E7" w14:textId="77777777" w:rsidR="004279B9" w:rsidRDefault="00E02994" w:rsidP="00E02994">
      <w:pPr>
        <w:pStyle w:val="Heading2"/>
        <w:numPr>
          <w:ilvl w:val="0"/>
          <w:numId w:val="0"/>
        </w:numPr>
        <w:ind w:left="360" w:hanging="360"/>
      </w:pPr>
      <w:bookmarkStart w:id="86" w:name="_Toc33359856"/>
      <w:r>
        <w:lastRenderedPageBreak/>
        <w:t>C9.</w:t>
      </w:r>
      <w:r w:rsidR="004279B9">
        <w:t xml:space="preserve"> </w:t>
      </w:r>
      <w:commentRangeStart w:id="87"/>
      <w:r w:rsidR="004279B9">
        <w:t>Communication Flowchart</w:t>
      </w:r>
      <w:bookmarkEnd w:id="86"/>
      <w:commentRangeEnd w:id="87"/>
      <w:r w:rsidR="00E561A7">
        <w:rPr>
          <w:rStyle w:val="CommentReference"/>
          <w:rFonts w:cs="Times New Roman"/>
          <w:b w:val="0"/>
        </w:rPr>
        <w:commentReference w:id="87"/>
      </w:r>
    </w:p>
    <w:p w14:paraId="15263B0E" w14:textId="77777777" w:rsidR="00241013" w:rsidRDefault="004279B9" w:rsidP="004279B9">
      <w:r>
        <w:t xml:space="preserve">The communication flowchart below </w:t>
      </w:r>
      <w:r w:rsidR="004E50BE">
        <w:t>is</w:t>
      </w:r>
      <w:r>
        <w:t xml:space="preserve"> created to aid in project communication.  This flowchart provides a framework for the </w:t>
      </w:r>
      <w:r w:rsidR="005E3AAF">
        <w:t>P</w:t>
      </w:r>
      <w:r>
        <w:t xml:space="preserve">roject </w:t>
      </w:r>
      <w:r w:rsidR="005E3AAF">
        <w:t>T</w:t>
      </w:r>
      <w:r>
        <w:t xml:space="preserve">eam to follow for this project.  However, there may be occasions or situations which fall outside of the communication flowchart where additional clarification is necessary.  In these situations, the Project Manager is responsible for discussing the communication with the Project Sponsor and making a determination on how to proceed. </w:t>
      </w:r>
    </w:p>
    <w:p w14:paraId="76B43D48" w14:textId="77777777" w:rsidR="004279B9" w:rsidRDefault="00241013" w:rsidP="00241013">
      <w:pPr>
        <w:jc w:val="center"/>
      </w:pPr>
      <w:commentRangeStart w:id="88"/>
      <w:r>
        <w:rPr>
          <w:noProof/>
        </w:rPr>
        <w:drawing>
          <wp:inline distT="0" distB="0" distL="0" distR="0" wp14:anchorId="54CDC52E" wp14:editId="75125F82">
            <wp:extent cx="4133850" cy="1962150"/>
            <wp:effectExtent l="0" t="0" r="0" b="0"/>
            <wp:docPr id="1" name="Picture 1" descr="https://lh3.googleusercontent.com/-Otij9AsdS_M/XlA54vBBF0I/AAAAAAAAOrQ/NnmDGuR7AMY8EDOyWtj-7ADXI3_Oq9y6QCK8BGAsYHg/s512/2020-0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Otij9AsdS_M/XlA54vBBF0I/AAAAAAAAOrQ/NnmDGuR7AMY8EDOyWtj-7ADXI3_Oq9y6QCK8BGAsYHg/s512/2020-02-2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33850" cy="1962150"/>
                    </a:xfrm>
                    <a:prstGeom prst="rect">
                      <a:avLst/>
                    </a:prstGeom>
                    <a:noFill/>
                    <a:ln>
                      <a:noFill/>
                    </a:ln>
                  </pic:spPr>
                </pic:pic>
              </a:graphicData>
            </a:graphic>
          </wp:inline>
        </w:drawing>
      </w:r>
      <w:commentRangeEnd w:id="88"/>
      <w:r w:rsidR="00E561A7">
        <w:rPr>
          <w:rStyle w:val="CommentReference"/>
        </w:rPr>
        <w:commentReference w:id="88"/>
      </w:r>
    </w:p>
    <w:p w14:paraId="7B9FF202" w14:textId="77777777" w:rsidR="004279B9" w:rsidRDefault="00E02994" w:rsidP="00E02994">
      <w:pPr>
        <w:pStyle w:val="Heading2"/>
        <w:numPr>
          <w:ilvl w:val="0"/>
          <w:numId w:val="0"/>
        </w:numPr>
        <w:ind w:left="360" w:hanging="360"/>
      </w:pPr>
      <w:bookmarkStart w:id="89" w:name="_Toc33359857"/>
      <w:r>
        <w:t>C10.</w:t>
      </w:r>
      <w:r w:rsidR="004279B9">
        <w:t xml:space="preserve"> Guidelines for Meetings</w:t>
      </w:r>
      <w:bookmarkEnd w:id="89"/>
    </w:p>
    <w:p w14:paraId="4214247F" w14:textId="77777777" w:rsidR="004279B9" w:rsidRPr="00E02994" w:rsidRDefault="004279B9" w:rsidP="004279B9">
      <w:pPr>
        <w:rPr>
          <w:b/>
        </w:rPr>
      </w:pPr>
      <w:r w:rsidRPr="00E02994">
        <w:rPr>
          <w:b/>
        </w:rPr>
        <w:t>Meeting Agenda</w:t>
      </w:r>
    </w:p>
    <w:p w14:paraId="19C8FA06" w14:textId="77777777" w:rsidR="004279B9" w:rsidRDefault="004279B9" w:rsidP="004279B9">
      <w:r>
        <w:t>Meeting Agenda will be distributed 1 business day in advance of the meeting.  The Agenda should identify the presenter for each topic along with a time limit for that topic.  The first item in the agenda should be a review of action items from the previous meeting.</w:t>
      </w:r>
    </w:p>
    <w:p w14:paraId="4E2C8282" w14:textId="77777777" w:rsidR="004279B9" w:rsidRPr="00E02994" w:rsidRDefault="004279B9" w:rsidP="004279B9">
      <w:pPr>
        <w:rPr>
          <w:b/>
        </w:rPr>
      </w:pPr>
      <w:r w:rsidRPr="00E02994">
        <w:rPr>
          <w:b/>
        </w:rPr>
        <w:t>Meeting Minutes</w:t>
      </w:r>
    </w:p>
    <w:p w14:paraId="1C979643" w14:textId="77777777" w:rsidR="004279B9" w:rsidRDefault="004279B9" w:rsidP="004279B9">
      <w:r>
        <w:t>Meeting minutes will be distributed within 2 business days following the meeting.  Meeting minutes will include the status of all items from the agenda along with new action items.</w:t>
      </w:r>
    </w:p>
    <w:p w14:paraId="7E6C446E" w14:textId="77777777" w:rsidR="004279B9" w:rsidRPr="00E02994" w:rsidRDefault="004279B9" w:rsidP="004279B9">
      <w:pPr>
        <w:rPr>
          <w:b/>
        </w:rPr>
      </w:pPr>
      <w:r w:rsidRPr="00E02994">
        <w:rPr>
          <w:b/>
        </w:rPr>
        <w:t>Action Items</w:t>
      </w:r>
    </w:p>
    <w:p w14:paraId="1A8A23BA" w14:textId="77777777" w:rsidR="004279B9" w:rsidRDefault="004279B9" w:rsidP="004279B9">
      <w:r>
        <w:t xml:space="preserve">Action Items are recorded on the </w:t>
      </w:r>
      <w:r w:rsidR="004E50BE">
        <w:t xml:space="preserve">Trello </w:t>
      </w:r>
      <w:r>
        <w:t>Project Backlog in the form of cards.  Action items will include both the action item</w:t>
      </w:r>
      <w:r w:rsidR="004E50BE">
        <w:t>s</w:t>
      </w:r>
      <w:r>
        <w:t xml:space="preserve"> along with the owner of the action item</w:t>
      </w:r>
      <w:r w:rsidR="004E50BE">
        <w:t>s</w:t>
      </w:r>
      <w:r>
        <w:t xml:space="preserve">.  Meetings will start with a </w:t>
      </w:r>
      <w:r>
        <w:lastRenderedPageBreak/>
        <w:t xml:space="preserve">review of the status of all action items from previous meetings and end with a review of all new action items resulting from the meeting.  The review of the new action items will include identifying the owner for each action item. </w:t>
      </w:r>
    </w:p>
    <w:p w14:paraId="40896279" w14:textId="77777777" w:rsidR="004279B9" w:rsidRDefault="00E02994" w:rsidP="00E02994">
      <w:pPr>
        <w:pStyle w:val="Heading2"/>
        <w:keepNext/>
        <w:numPr>
          <w:ilvl w:val="0"/>
          <w:numId w:val="0"/>
        </w:numPr>
        <w:ind w:left="360" w:hanging="360"/>
      </w:pPr>
      <w:bookmarkStart w:id="90" w:name="_Toc33359858"/>
      <w:r>
        <w:t>C11.</w:t>
      </w:r>
      <w:r w:rsidR="004279B9">
        <w:t xml:space="preserve"> Communication Standards</w:t>
      </w:r>
      <w:bookmarkEnd w:id="90"/>
    </w:p>
    <w:p w14:paraId="719395DE" w14:textId="77777777" w:rsidR="004279B9" w:rsidRDefault="004279B9" w:rsidP="00E02994">
      <w:r>
        <w:t>For</w:t>
      </w:r>
      <w:r w:rsidR="00E02994">
        <w:t xml:space="preserve"> this project, UMGC City Team 1</w:t>
      </w:r>
      <w:r>
        <w:t xml:space="preserve"> will utilize standard formats and templates for all formal project communications.  Formal project communications are detailed in the project’s communication matrix and include:</w:t>
      </w:r>
    </w:p>
    <w:p w14:paraId="45E964A7" w14:textId="77777777" w:rsidR="004279B9" w:rsidRDefault="004279B9" w:rsidP="001A37B1">
      <w:pPr>
        <w:pStyle w:val="ListParagraph"/>
        <w:numPr>
          <w:ilvl w:val="0"/>
          <w:numId w:val="12"/>
        </w:numPr>
        <w:ind w:left="720"/>
      </w:pPr>
      <w:r>
        <w:t xml:space="preserve">Kickoff Meeting – </w:t>
      </w:r>
      <w:r w:rsidR="004E50BE">
        <w:t>P</w:t>
      </w:r>
      <w:r>
        <w:t xml:space="preserve">roject </w:t>
      </w:r>
      <w:r w:rsidR="004E50BE">
        <w:t>T</w:t>
      </w:r>
      <w:r>
        <w:t>eam will utilize UMGC City Team 1 standard templates for meeting agenda and meeting minutes. Additionally, any slides presented will use the UMGC City Team 1 standard slideshow template.</w:t>
      </w:r>
    </w:p>
    <w:p w14:paraId="25C73003" w14:textId="77777777" w:rsidR="004279B9" w:rsidRDefault="004279B9" w:rsidP="001A37B1">
      <w:pPr>
        <w:pStyle w:val="ListParagraph"/>
        <w:numPr>
          <w:ilvl w:val="0"/>
          <w:numId w:val="12"/>
        </w:numPr>
        <w:ind w:left="720"/>
      </w:pPr>
      <w:r>
        <w:t xml:space="preserve">Project Team Meetings – </w:t>
      </w:r>
      <w:r w:rsidR="004E50BE">
        <w:t>P</w:t>
      </w:r>
      <w:r>
        <w:t xml:space="preserve">roject </w:t>
      </w:r>
      <w:r w:rsidR="004E50BE">
        <w:t>T</w:t>
      </w:r>
      <w:r>
        <w:t>ea</w:t>
      </w:r>
      <w:r w:rsidR="004E50BE">
        <w:t>m will utilize UMGC City Team 1</w:t>
      </w:r>
      <w:r>
        <w:t xml:space="preserve"> standard templates for meeting agenda and meeting minutes. Additionally, any slides presente</w:t>
      </w:r>
      <w:r w:rsidR="004E50BE">
        <w:t>d will use the UMGC City Team 1</w:t>
      </w:r>
      <w:r>
        <w:t xml:space="preserve"> standard slideshow template.</w:t>
      </w:r>
    </w:p>
    <w:p w14:paraId="6589B8A8" w14:textId="77777777" w:rsidR="004279B9" w:rsidRDefault="004E50BE" w:rsidP="001A37B1">
      <w:pPr>
        <w:pStyle w:val="ListParagraph"/>
        <w:numPr>
          <w:ilvl w:val="0"/>
          <w:numId w:val="12"/>
        </w:numPr>
        <w:ind w:left="720"/>
      </w:pPr>
      <w:r>
        <w:t>Technical Design Meetings - P</w:t>
      </w:r>
      <w:r w:rsidR="004279B9">
        <w:t xml:space="preserve">roject </w:t>
      </w:r>
      <w:r>
        <w:t>T</w:t>
      </w:r>
      <w:r w:rsidR="004279B9">
        <w:t>eam will utilize UMGC City Team 1 standard templates for meeting agenda and meeting minutes. Additionally, any slides presented will use the UMGC City Team 1 standard slideshow template.</w:t>
      </w:r>
    </w:p>
    <w:p w14:paraId="6F7DEF80" w14:textId="77777777" w:rsidR="004279B9" w:rsidRDefault="004279B9" w:rsidP="001A37B1">
      <w:pPr>
        <w:pStyle w:val="ListParagraph"/>
        <w:numPr>
          <w:ilvl w:val="0"/>
          <w:numId w:val="12"/>
        </w:numPr>
        <w:ind w:left="720"/>
      </w:pPr>
      <w:r>
        <w:t xml:space="preserve">Monthly Project Status Meetings - </w:t>
      </w:r>
      <w:r w:rsidR="004E50BE">
        <w:t>P</w:t>
      </w:r>
      <w:r>
        <w:t xml:space="preserve">roject </w:t>
      </w:r>
      <w:r w:rsidR="004E50BE">
        <w:t>T</w:t>
      </w:r>
      <w:r>
        <w:t>eam will utilize UMGC City Team 1 standard templates for meeting agenda and meeting minutes. Additionally, any slides presented will use the UMGC City Team 1 standard slideshow template.</w:t>
      </w:r>
    </w:p>
    <w:p w14:paraId="4D5A05F9" w14:textId="77777777" w:rsidR="004279B9" w:rsidRDefault="004279B9" w:rsidP="001A37B1">
      <w:pPr>
        <w:pStyle w:val="ListParagraph"/>
        <w:numPr>
          <w:ilvl w:val="0"/>
          <w:numId w:val="12"/>
        </w:numPr>
        <w:ind w:left="720"/>
      </w:pPr>
      <w:r>
        <w:t xml:space="preserve">Project Status Reports – </w:t>
      </w:r>
      <w:r w:rsidR="004E50BE">
        <w:t>P</w:t>
      </w:r>
      <w:r>
        <w:t xml:space="preserve">roject </w:t>
      </w:r>
      <w:r w:rsidR="004E50BE">
        <w:t>T</w:t>
      </w:r>
      <w:r>
        <w:t>eam will utilize UMGC City Team 1 standard templates for meeting agenda and meeting minutes.  Additionally, the standard project status report document, available on the share drive, will be used to provide project status.</w:t>
      </w:r>
    </w:p>
    <w:p w14:paraId="11A400B2" w14:textId="77777777" w:rsidR="004279B9" w:rsidRDefault="004279B9" w:rsidP="001A37B1">
      <w:pPr>
        <w:pStyle w:val="ListParagraph"/>
        <w:numPr>
          <w:ilvl w:val="0"/>
          <w:numId w:val="12"/>
        </w:numPr>
        <w:ind w:left="720"/>
      </w:pPr>
      <w:r>
        <w:lastRenderedPageBreak/>
        <w:t>Informal project communications should be professional and effective but there is no standard template or format that must be used.</w:t>
      </w:r>
    </w:p>
    <w:p w14:paraId="5BBB5AF8" w14:textId="77777777" w:rsidR="004279B9" w:rsidRDefault="00E02994" w:rsidP="00E02994">
      <w:pPr>
        <w:pStyle w:val="Heading2"/>
        <w:keepNext/>
        <w:numPr>
          <w:ilvl w:val="0"/>
          <w:numId w:val="0"/>
        </w:numPr>
        <w:ind w:left="360" w:hanging="360"/>
      </w:pPr>
      <w:bookmarkStart w:id="91" w:name="_Toc33359859"/>
      <w:r>
        <w:t>C12.</w:t>
      </w:r>
      <w:r w:rsidR="004279B9">
        <w:t xml:space="preserve"> Communication Escalation Process</w:t>
      </w:r>
      <w:bookmarkEnd w:id="91"/>
    </w:p>
    <w:p w14:paraId="3D9DBFAD" w14:textId="77777777" w:rsidR="004279B9" w:rsidRDefault="004279B9" w:rsidP="004279B9">
      <w:r>
        <w:t>Efficient and timely communication is the key to successful project completion.  As such, it is imperative that any disputes, conflicts, or discrepancies regarding project communications are resolved in a way that is conducive to maintaining the project schedule, ensuring the correct communications are distributed, and preventing any ongoing difficultie</w:t>
      </w:r>
      <w:r w:rsidR="004E50BE">
        <w:t>s.  In order to ensure that project</w:t>
      </w:r>
      <w:r>
        <w:t xml:space="preserve"> stay on s</w:t>
      </w:r>
      <w:r w:rsidR="004E50BE">
        <w:t>chedule and issues are resolved,</w:t>
      </w:r>
      <w:r>
        <w:t xml:space="preserve"> UMGC City Team 1 will use its standard escalation model to provide a framework for escalating communication issues.  The table below defines the priority levels, decision authorities, and timeframes for resolution.</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5"/>
        <w:gridCol w:w="4770"/>
        <w:gridCol w:w="1620"/>
        <w:gridCol w:w="2363"/>
      </w:tblGrid>
      <w:tr w:rsidR="00E02994" w:rsidRPr="002E69A9" w14:paraId="5558E11A" w14:textId="77777777" w:rsidTr="000779A9">
        <w:tc>
          <w:tcPr>
            <w:tcW w:w="1165" w:type="dxa"/>
            <w:shd w:val="clear" w:color="auto" w:fill="ED7D31" w:themeFill="accent2"/>
          </w:tcPr>
          <w:p w14:paraId="67CF12AE" w14:textId="77777777" w:rsidR="00E02994" w:rsidRPr="002E69A9" w:rsidRDefault="00E02994" w:rsidP="001465DC">
            <w:pPr>
              <w:spacing w:line="360" w:lineRule="auto"/>
              <w:contextualSpacing/>
              <w:jc w:val="center"/>
              <w:rPr>
                <w:b/>
              </w:rPr>
            </w:pPr>
            <w:r w:rsidRPr="002E69A9">
              <w:rPr>
                <w:b/>
              </w:rPr>
              <w:t>Priority</w:t>
            </w:r>
          </w:p>
        </w:tc>
        <w:tc>
          <w:tcPr>
            <w:tcW w:w="4770" w:type="dxa"/>
            <w:shd w:val="clear" w:color="auto" w:fill="ED7D31" w:themeFill="accent2"/>
          </w:tcPr>
          <w:p w14:paraId="0E0C9E51" w14:textId="77777777" w:rsidR="00E02994" w:rsidRPr="002E69A9" w:rsidRDefault="00E02994" w:rsidP="001465DC">
            <w:pPr>
              <w:spacing w:line="360" w:lineRule="auto"/>
              <w:contextualSpacing/>
              <w:jc w:val="center"/>
              <w:rPr>
                <w:b/>
              </w:rPr>
            </w:pPr>
            <w:r w:rsidRPr="002E69A9">
              <w:rPr>
                <w:b/>
              </w:rPr>
              <w:t>Definition</w:t>
            </w:r>
          </w:p>
        </w:tc>
        <w:tc>
          <w:tcPr>
            <w:tcW w:w="1620" w:type="dxa"/>
            <w:shd w:val="clear" w:color="auto" w:fill="ED7D31" w:themeFill="accent2"/>
          </w:tcPr>
          <w:p w14:paraId="15223BA1" w14:textId="77777777" w:rsidR="00E02994" w:rsidRPr="002E69A9" w:rsidRDefault="00E02994" w:rsidP="001465DC">
            <w:pPr>
              <w:spacing w:line="360" w:lineRule="auto"/>
              <w:contextualSpacing/>
              <w:jc w:val="center"/>
              <w:rPr>
                <w:b/>
              </w:rPr>
            </w:pPr>
            <w:r w:rsidRPr="002E69A9">
              <w:rPr>
                <w:b/>
              </w:rPr>
              <w:t>Decision Authority</w:t>
            </w:r>
          </w:p>
        </w:tc>
        <w:tc>
          <w:tcPr>
            <w:tcW w:w="2363" w:type="dxa"/>
            <w:shd w:val="clear" w:color="auto" w:fill="ED7D31" w:themeFill="accent2"/>
          </w:tcPr>
          <w:p w14:paraId="5D565DC9" w14:textId="77777777" w:rsidR="00E02994" w:rsidRPr="002E69A9" w:rsidRDefault="00E02994" w:rsidP="001465DC">
            <w:pPr>
              <w:spacing w:line="360" w:lineRule="auto"/>
              <w:contextualSpacing/>
              <w:jc w:val="center"/>
              <w:rPr>
                <w:b/>
              </w:rPr>
            </w:pPr>
            <w:r w:rsidRPr="002E69A9">
              <w:rPr>
                <w:b/>
              </w:rPr>
              <w:t>Timeframe for Resolution</w:t>
            </w:r>
          </w:p>
        </w:tc>
      </w:tr>
      <w:tr w:rsidR="00E02994" w:rsidRPr="002E69A9" w14:paraId="1D02D989" w14:textId="77777777" w:rsidTr="00E02994">
        <w:tc>
          <w:tcPr>
            <w:tcW w:w="1165" w:type="dxa"/>
            <w:shd w:val="clear" w:color="auto" w:fill="auto"/>
          </w:tcPr>
          <w:p w14:paraId="4DC090AA" w14:textId="77777777" w:rsidR="00E02994" w:rsidRPr="002E69A9" w:rsidRDefault="00E02994" w:rsidP="001465DC">
            <w:pPr>
              <w:spacing w:line="360" w:lineRule="auto"/>
              <w:contextualSpacing/>
              <w:jc w:val="center"/>
            </w:pPr>
            <w:r w:rsidRPr="002E69A9">
              <w:t>Priority 1</w:t>
            </w:r>
          </w:p>
        </w:tc>
        <w:tc>
          <w:tcPr>
            <w:tcW w:w="4770" w:type="dxa"/>
            <w:shd w:val="clear" w:color="auto" w:fill="auto"/>
          </w:tcPr>
          <w:p w14:paraId="6F7AAB03" w14:textId="77777777" w:rsidR="00E02994" w:rsidRPr="002E69A9" w:rsidRDefault="00E02994" w:rsidP="004E50BE">
            <w:pPr>
              <w:spacing w:line="360" w:lineRule="auto"/>
              <w:contextualSpacing/>
            </w:pPr>
            <w:r w:rsidRPr="002E69A9">
              <w:t>Major impact to project or business operations.  If not resolved quickly</w:t>
            </w:r>
            <w:r w:rsidR="00C8719B">
              <w:t>,</w:t>
            </w:r>
            <w:r w:rsidRPr="002E69A9">
              <w:t xml:space="preserve"> there will be a significant adverse impact to revenue and/or schedule.</w:t>
            </w:r>
          </w:p>
        </w:tc>
        <w:tc>
          <w:tcPr>
            <w:tcW w:w="1620" w:type="dxa"/>
            <w:shd w:val="clear" w:color="auto" w:fill="auto"/>
          </w:tcPr>
          <w:p w14:paraId="4FFF8973" w14:textId="77777777" w:rsidR="00E02994" w:rsidRPr="002E69A9" w:rsidRDefault="00E02994" w:rsidP="001465DC">
            <w:pPr>
              <w:spacing w:line="360" w:lineRule="auto"/>
              <w:contextualSpacing/>
              <w:jc w:val="center"/>
            </w:pPr>
            <w:r w:rsidRPr="002E69A9">
              <w:t>Mr. Del Toro or Professor</w:t>
            </w:r>
          </w:p>
        </w:tc>
        <w:tc>
          <w:tcPr>
            <w:tcW w:w="2363" w:type="dxa"/>
            <w:shd w:val="clear" w:color="auto" w:fill="auto"/>
          </w:tcPr>
          <w:p w14:paraId="1948E842" w14:textId="77777777" w:rsidR="00E02994" w:rsidRPr="002E69A9" w:rsidRDefault="00E02994" w:rsidP="004E50BE">
            <w:pPr>
              <w:spacing w:line="360" w:lineRule="auto"/>
              <w:contextualSpacing/>
            </w:pPr>
            <w:r w:rsidRPr="002E69A9">
              <w:t>Within one business day</w:t>
            </w:r>
          </w:p>
        </w:tc>
      </w:tr>
      <w:tr w:rsidR="00E02994" w:rsidRPr="002E69A9" w14:paraId="52675DC9" w14:textId="77777777" w:rsidTr="00E02994">
        <w:tc>
          <w:tcPr>
            <w:tcW w:w="1165" w:type="dxa"/>
            <w:shd w:val="clear" w:color="auto" w:fill="auto"/>
          </w:tcPr>
          <w:p w14:paraId="11602108" w14:textId="77777777" w:rsidR="00E02994" w:rsidRPr="002E69A9" w:rsidRDefault="00E02994" w:rsidP="001465DC">
            <w:pPr>
              <w:spacing w:line="360" w:lineRule="auto"/>
              <w:contextualSpacing/>
              <w:jc w:val="center"/>
            </w:pPr>
            <w:r w:rsidRPr="002E69A9">
              <w:t>Priority 2</w:t>
            </w:r>
          </w:p>
        </w:tc>
        <w:tc>
          <w:tcPr>
            <w:tcW w:w="4770" w:type="dxa"/>
            <w:shd w:val="clear" w:color="auto" w:fill="auto"/>
          </w:tcPr>
          <w:p w14:paraId="2FDFF597" w14:textId="77777777" w:rsidR="00E02994" w:rsidRPr="002E69A9" w:rsidRDefault="00E02994" w:rsidP="004E50BE">
            <w:pPr>
              <w:spacing w:line="360" w:lineRule="auto"/>
              <w:contextualSpacing/>
            </w:pPr>
            <w:r w:rsidRPr="002E69A9">
              <w:t>Medium impact to project or business operations which may result in some adverse impact to revenue and/or schedule.</w:t>
            </w:r>
          </w:p>
        </w:tc>
        <w:tc>
          <w:tcPr>
            <w:tcW w:w="1620" w:type="dxa"/>
            <w:shd w:val="clear" w:color="auto" w:fill="auto"/>
          </w:tcPr>
          <w:p w14:paraId="3DDD78D9" w14:textId="77777777" w:rsidR="00E02994" w:rsidRPr="002E69A9" w:rsidRDefault="00E02994" w:rsidP="001465DC">
            <w:pPr>
              <w:spacing w:line="360" w:lineRule="auto"/>
              <w:contextualSpacing/>
              <w:jc w:val="center"/>
            </w:pPr>
            <w:r w:rsidRPr="002E69A9">
              <w:t>Project Sponsor</w:t>
            </w:r>
          </w:p>
        </w:tc>
        <w:tc>
          <w:tcPr>
            <w:tcW w:w="2363" w:type="dxa"/>
            <w:shd w:val="clear" w:color="auto" w:fill="auto"/>
          </w:tcPr>
          <w:p w14:paraId="7471F23F" w14:textId="77777777" w:rsidR="00E02994" w:rsidRPr="002E69A9" w:rsidRDefault="00E02994" w:rsidP="004E50BE">
            <w:pPr>
              <w:spacing w:line="360" w:lineRule="auto"/>
              <w:contextualSpacing/>
            </w:pPr>
            <w:r w:rsidRPr="002E69A9">
              <w:t>Within one business day</w:t>
            </w:r>
          </w:p>
        </w:tc>
      </w:tr>
      <w:tr w:rsidR="00E02994" w:rsidRPr="002E69A9" w14:paraId="03946D4D" w14:textId="77777777" w:rsidTr="00E02994">
        <w:tc>
          <w:tcPr>
            <w:tcW w:w="1165" w:type="dxa"/>
            <w:shd w:val="clear" w:color="auto" w:fill="auto"/>
          </w:tcPr>
          <w:p w14:paraId="6285CE72" w14:textId="77777777" w:rsidR="00E02994" w:rsidRPr="002E69A9" w:rsidRDefault="00E02994" w:rsidP="001465DC">
            <w:pPr>
              <w:spacing w:line="360" w:lineRule="auto"/>
              <w:contextualSpacing/>
              <w:jc w:val="center"/>
            </w:pPr>
            <w:r w:rsidRPr="002E69A9">
              <w:t>Priority 3</w:t>
            </w:r>
          </w:p>
        </w:tc>
        <w:tc>
          <w:tcPr>
            <w:tcW w:w="4770" w:type="dxa"/>
            <w:shd w:val="clear" w:color="auto" w:fill="auto"/>
          </w:tcPr>
          <w:p w14:paraId="424DD0DE" w14:textId="77777777" w:rsidR="00E02994" w:rsidRPr="002E69A9" w:rsidRDefault="00E02994" w:rsidP="004E50BE">
            <w:pPr>
              <w:spacing w:line="360" w:lineRule="auto"/>
              <w:contextualSpacing/>
            </w:pPr>
            <w:r w:rsidRPr="002E69A9">
              <w:t>Slight impact which may cause some minor scheduling difficulties with the project but no impact to business operations or revenue.</w:t>
            </w:r>
          </w:p>
        </w:tc>
        <w:tc>
          <w:tcPr>
            <w:tcW w:w="1620" w:type="dxa"/>
            <w:shd w:val="clear" w:color="auto" w:fill="auto"/>
          </w:tcPr>
          <w:p w14:paraId="3E52AC3D" w14:textId="77777777" w:rsidR="00E02994" w:rsidRPr="002E69A9" w:rsidRDefault="00E02994" w:rsidP="001465DC">
            <w:pPr>
              <w:spacing w:line="360" w:lineRule="auto"/>
              <w:contextualSpacing/>
              <w:jc w:val="center"/>
            </w:pPr>
            <w:r w:rsidRPr="002E69A9">
              <w:t>Project Manager</w:t>
            </w:r>
          </w:p>
        </w:tc>
        <w:tc>
          <w:tcPr>
            <w:tcW w:w="2363" w:type="dxa"/>
            <w:shd w:val="clear" w:color="auto" w:fill="auto"/>
          </w:tcPr>
          <w:p w14:paraId="04A686F7" w14:textId="77777777" w:rsidR="00E02994" w:rsidRPr="002E69A9" w:rsidRDefault="00E02994" w:rsidP="004E50BE">
            <w:pPr>
              <w:spacing w:line="360" w:lineRule="auto"/>
              <w:contextualSpacing/>
            </w:pPr>
            <w:r w:rsidRPr="002E69A9">
              <w:t>Within two business days</w:t>
            </w:r>
          </w:p>
        </w:tc>
      </w:tr>
      <w:tr w:rsidR="00E02994" w:rsidRPr="002E69A9" w14:paraId="608136DB" w14:textId="77777777" w:rsidTr="00E02994">
        <w:tc>
          <w:tcPr>
            <w:tcW w:w="1165" w:type="dxa"/>
            <w:shd w:val="clear" w:color="auto" w:fill="auto"/>
          </w:tcPr>
          <w:p w14:paraId="7031E5F5" w14:textId="77777777" w:rsidR="00E02994" w:rsidRPr="002E69A9" w:rsidRDefault="00E02994" w:rsidP="001465DC">
            <w:pPr>
              <w:spacing w:line="360" w:lineRule="auto"/>
              <w:contextualSpacing/>
              <w:jc w:val="center"/>
            </w:pPr>
            <w:r w:rsidRPr="002E69A9">
              <w:t>Priority 4</w:t>
            </w:r>
          </w:p>
        </w:tc>
        <w:tc>
          <w:tcPr>
            <w:tcW w:w="4770" w:type="dxa"/>
            <w:shd w:val="clear" w:color="auto" w:fill="auto"/>
          </w:tcPr>
          <w:p w14:paraId="454FD0AE" w14:textId="77777777" w:rsidR="00E02994" w:rsidRPr="002E69A9" w:rsidRDefault="00E02994" w:rsidP="004E50BE">
            <w:pPr>
              <w:spacing w:line="360" w:lineRule="auto"/>
              <w:contextualSpacing/>
            </w:pPr>
            <w:r w:rsidRPr="002E69A9">
              <w:t>Insignificant impact to project but there may be a better solution.</w:t>
            </w:r>
          </w:p>
        </w:tc>
        <w:tc>
          <w:tcPr>
            <w:tcW w:w="1620" w:type="dxa"/>
            <w:shd w:val="clear" w:color="auto" w:fill="auto"/>
          </w:tcPr>
          <w:p w14:paraId="2205739C" w14:textId="77777777" w:rsidR="00E02994" w:rsidRPr="002E69A9" w:rsidRDefault="00E02994" w:rsidP="001465DC">
            <w:pPr>
              <w:spacing w:line="360" w:lineRule="auto"/>
              <w:contextualSpacing/>
              <w:jc w:val="center"/>
            </w:pPr>
            <w:r w:rsidRPr="002E69A9">
              <w:t>Project Manager</w:t>
            </w:r>
          </w:p>
        </w:tc>
        <w:tc>
          <w:tcPr>
            <w:tcW w:w="2363" w:type="dxa"/>
            <w:shd w:val="clear" w:color="auto" w:fill="auto"/>
          </w:tcPr>
          <w:p w14:paraId="4630FDB1" w14:textId="77777777" w:rsidR="00E02994" w:rsidRPr="002E69A9" w:rsidRDefault="00E02994" w:rsidP="004E50BE">
            <w:pPr>
              <w:spacing w:line="360" w:lineRule="auto"/>
              <w:contextualSpacing/>
            </w:pPr>
            <w:r w:rsidRPr="002E69A9">
              <w:t>Work continues and any recommendations are submitted via the project change control process</w:t>
            </w:r>
          </w:p>
        </w:tc>
      </w:tr>
    </w:tbl>
    <w:p w14:paraId="58225B4E" w14:textId="77777777" w:rsidR="001656F9" w:rsidRPr="001656F9" w:rsidRDefault="001656F9" w:rsidP="001465DC">
      <w:pPr>
        <w:jc w:val="center"/>
      </w:pPr>
      <w:commentRangeStart w:id="92"/>
      <w:r w:rsidRPr="001656F9">
        <w:rPr>
          <w:i/>
          <w:sz w:val="18"/>
          <w:szCs w:val="18"/>
        </w:rPr>
        <w:t xml:space="preserve">Table </w:t>
      </w:r>
      <w:r>
        <w:rPr>
          <w:i/>
          <w:sz w:val="18"/>
          <w:szCs w:val="18"/>
        </w:rPr>
        <w:t>6</w:t>
      </w:r>
      <w:r w:rsidRPr="001656F9">
        <w:rPr>
          <w:i/>
          <w:sz w:val="18"/>
          <w:szCs w:val="18"/>
        </w:rPr>
        <w:t xml:space="preserve"> – Communication</w:t>
      </w:r>
      <w:r>
        <w:rPr>
          <w:i/>
          <w:sz w:val="18"/>
          <w:szCs w:val="18"/>
        </w:rPr>
        <w:t xml:space="preserve"> Escalation Process</w:t>
      </w:r>
      <w:r w:rsidR="0008334F">
        <w:rPr>
          <w:i/>
          <w:sz w:val="18"/>
          <w:szCs w:val="18"/>
        </w:rPr>
        <w:t>**</w:t>
      </w:r>
      <w:commentRangeEnd w:id="92"/>
      <w:r w:rsidR="00E561A7">
        <w:rPr>
          <w:rStyle w:val="CommentReference"/>
        </w:rPr>
        <w:commentReference w:id="92"/>
      </w:r>
    </w:p>
    <w:p w14:paraId="3915A0D2" w14:textId="77777777" w:rsidR="004279B9" w:rsidRDefault="004279B9" w:rsidP="0008334F">
      <w:r>
        <w:lastRenderedPageBreak/>
        <w:t>** NOTE: Any communication including sensitive and/or confidential information will require escalation to Client level or higher for approval prior to external distribution.</w:t>
      </w:r>
    </w:p>
    <w:p w14:paraId="0DC757D5" w14:textId="77777777" w:rsidR="004279B9" w:rsidRDefault="004279B9" w:rsidP="004279B9"/>
    <w:p w14:paraId="33813B0E" w14:textId="77777777" w:rsidR="004279B9" w:rsidRDefault="001465DC" w:rsidP="001465DC">
      <w:pPr>
        <w:pStyle w:val="Heading2"/>
        <w:numPr>
          <w:ilvl w:val="0"/>
          <w:numId w:val="0"/>
        </w:numPr>
        <w:ind w:left="360" w:hanging="360"/>
      </w:pPr>
      <w:bookmarkStart w:id="93" w:name="_Toc33359860"/>
      <w:r>
        <w:t xml:space="preserve">C13. </w:t>
      </w:r>
      <w:r w:rsidR="004279B9">
        <w:t>Glossary of Communication Terminology</w:t>
      </w:r>
      <w:bookmarkEnd w:id="9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7"/>
        <w:gridCol w:w="6575"/>
      </w:tblGrid>
      <w:tr w:rsidR="001465DC" w:rsidRPr="002E69A9" w14:paraId="752C7832" w14:textId="77777777" w:rsidTr="000779A9">
        <w:tc>
          <w:tcPr>
            <w:tcW w:w="2667" w:type="dxa"/>
            <w:shd w:val="clear" w:color="auto" w:fill="ED7D31" w:themeFill="accent2"/>
            <w:vAlign w:val="bottom"/>
          </w:tcPr>
          <w:p w14:paraId="7FC35628" w14:textId="77777777" w:rsidR="001465DC" w:rsidRPr="001465DC" w:rsidRDefault="001465DC" w:rsidP="001465DC">
            <w:pPr>
              <w:jc w:val="center"/>
              <w:rPr>
                <w:b/>
              </w:rPr>
            </w:pPr>
            <w:r w:rsidRPr="001465DC">
              <w:rPr>
                <w:b/>
              </w:rPr>
              <w:t>Term</w:t>
            </w:r>
          </w:p>
        </w:tc>
        <w:tc>
          <w:tcPr>
            <w:tcW w:w="6575" w:type="dxa"/>
            <w:shd w:val="clear" w:color="auto" w:fill="ED7D31" w:themeFill="accent2"/>
            <w:vAlign w:val="bottom"/>
          </w:tcPr>
          <w:p w14:paraId="03CD4714" w14:textId="77777777" w:rsidR="001465DC" w:rsidRPr="001465DC" w:rsidRDefault="001465DC" w:rsidP="001465DC">
            <w:pPr>
              <w:jc w:val="center"/>
              <w:rPr>
                <w:b/>
              </w:rPr>
            </w:pPr>
            <w:r w:rsidRPr="001465DC">
              <w:rPr>
                <w:b/>
              </w:rPr>
              <w:t>Definition</w:t>
            </w:r>
          </w:p>
        </w:tc>
      </w:tr>
      <w:tr w:rsidR="001465DC" w:rsidRPr="002E69A9" w14:paraId="79D2F14E" w14:textId="77777777" w:rsidTr="009206EF">
        <w:tc>
          <w:tcPr>
            <w:tcW w:w="2667" w:type="dxa"/>
          </w:tcPr>
          <w:p w14:paraId="460BFD44" w14:textId="77777777" w:rsidR="001465DC" w:rsidRPr="002E69A9" w:rsidRDefault="001465DC" w:rsidP="009206EF">
            <w:r w:rsidRPr="002E69A9">
              <w:t>Communication</w:t>
            </w:r>
          </w:p>
        </w:tc>
        <w:tc>
          <w:tcPr>
            <w:tcW w:w="6575" w:type="dxa"/>
          </w:tcPr>
          <w:p w14:paraId="54FFF125" w14:textId="77777777" w:rsidR="001465DC" w:rsidRPr="002E69A9" w:rsidRDefault="001465DC" w:rsidP="009206EF">
            <w:r w:rsidRPr="002E69A9">
              <w:t>The effective sending and receiving of information.  Ideally, the information received should match the information sent.  It is the responsibility of the sender to ensure this takes place.</w:t>
            </w:r>
          </w:p>
        </w:tc>
      </w:tr>
      <w:tr w:rsidR="001465DC" w:rsidRPr="002E69A9" w14:paraId="6B0F043D" w14:textId="77777777" w:rsidTr="009206EF">
        <w:tc>
          <w:tcPr>
            <w:tcW w:w="2667" w:type="dxa"/>
          </w:tcPr>
          <w:p w14:paraId="2C802783" w14:textId="77777777" w:rsidR="001465DC" w:rsidRPr="002E69A9" w:rsidRDefault="001465DC" w:rsidP="009206EF">
            <w:r w:rsidRPr="002E69A9">
              <w:t>Stakeholder</w:t>
            </w:r>
          </w:p>
        </w:tc>
        <w:tc>
          <w:tcPr>
            <w:tcW w:w="6575" w:type="dxa"/>
          </w:tcPr>
          <w:p w14:paraId="4B788EE7" w14:textId="77777777" w:rsidR="001465DC" w:rsidRPr="002E69A9" w:rsidRDefault="001465DC" w:rsidP="009206EF">
            <w:r w:rsidRPr="002E69A9">
              <w:t>Individuals or groups involved in the project or whose interests may be affected by the project’s execution or outcome.</w:t>
            </w:r>
          </w:p>
        </w:tc>
      </w:tr>
      <w:tr w:rsidR="001465DC" w:rsidRPr="002E69A9" w14:paraId="7C452681" w14:textId="77777777" w:rsidTr="009206EF">
        <w:tc>
          <w:tcPr>
            <w:tcW w:w="2667" w:type="dxa"/>
          </w:tcPr>
          <w:p w14:paraId="3A228D93" w14:textId="77777777" w:rsidR="001465DC" w:rsidRPr="002E69A9" w:rsidRDefault="001465DC" w:rsidP="009206EF">
            <w:r w:rsidRPr="002E69A9">
              <w:t>Communications Management Plan</w:t>
            </w:r>
          </w:p>
        </w:tc>
        <w:tc>
          <w:tcPr>
            <w:tcW w:w="6575" w:type="dxa"/>
          </w:tcPr>
          <w:p w14:paraId="5A9E0C27" w14:textId="77777777" w:rsidR="001465DC" w:rsidRPr="002E69A9" w:rsidRDefault="001465DC" w:rsidP="009206EF">
            <w:r w:rsidRPr="002E69A9">
              <w:t>Portion of the overall Project Management Plan which details how project communications will be conducted, who will participate in communications, frequency of communications, and methods of communications.</w:t>
            </w:r>
          </w:p>
        </w:tc>
      </w:tr>
      <w:tr w:rsidR="001465DC" w:rsidRPr="002E69A9" w14:paraId="109B63D1" w14:textId="77777777" w:rsidTr="009206EF">
        <w:tc>
          <w:tcPr>
            <w:tcW w:w="2667" w:type="dxa"/>
          </w:tcPr>
          <w:p w14:paraId="03E32A1D" w14:textId="77777777" w:rsidR="001465DC" w:rsidRPr="002E69A9" w:rsidRDefault="001465DC" w:rsidP="009206EF">
            <w:r w:rsidRPr="002E69A9">
              <w:t>Escalation</w:t>
            </w:r>
          </w:p>
        </w:tc>
        <w:tc>
          <w:tcPr>
            <w:tcW w:w="6575" w:type="dxa"/>
          </w:tcPr>
          <w:p w14:paraId="3CD348C4" w14:textId="77777777" w:rsidR="001465DC" w:rsidRPr="002E69A9" w:rsidRDefault="001465DC" w:rsidP="009206EF">
            <w:r w:rsidRPr="002E69A9">
              <w:t>The process which details how conflicts and issues will be passed up the management chain for resolution as well as the timeframe to achieve resolution.</w:t>
            </w:r>
          </w:p>
        </w:tc>
      </w:tr>
    </w:tbl>
    <w:p w14:paraId="34510FE2" w14:textId="77777777" w:rsidR="00E41F09" w:rsidRPr="0008334F" w:rsidRDefault="0008334F" w:rsidP="0008334F">
      <w:pPr>
        <w:jc w:val="center"/>
      </w:pPr>
      <w:r w:rsidRPr="0008334F">
        <w:rPr>
          <w:i/>
          <w:sz w:val="18"/>
          <w:szCs w:val="18"/>
        </w:rPr>
        <w:t xml:space="preserve">Table </w:t>
      </w:r>
      <w:r>
        <w:rPr>
          <w:i/>
          <w:sz w:val="18"/>
          <w:szCs w:val="18"/>
        </w:rPr>
        <w:t>7</w:t>
      </w:r>
      <w:r w:rsidRPr="0008334F">
        <w:rPr>
          <w:i/>
          <w:sz w:val="18"/>
          <w:szCs w:val="18"/>
        </w:rPr>
        <w:t xml:space="preserve"> – Communication</w:t>
      </w:r>
      <w:r>
        <w:rPr>
          <w:i/>
          <w:sz w:val="18"/>
          <w:szCs w:val="18"/>
        </w:rPr>
        <w:t xml:space="preserve"> Terminology</w:t>
      </w:r>
    </w:p>
    <w:p w14:paraId="24DB2B78" w14:textId="77777777" w:rsidR="00E41F09" w:rsidRDefault="00E41F09" w:rsidP="00E41F09">
      <w:r>
        <w:br w:type="page"/>
      </w:r>
    </w:p>
    <w:p w14:paraId="071F5052" w14:textId="77777777" w:rsidR="001465DC" w:rsidRDefault="009F0C14" w:rsidP="00CE28F7">
      <w:pPr>
        <w:pStyle w:val="Heading1"/>
        <w:numPr>
          <w:ilvl w:val="0"/>
          <w:numId w:val="0"/>
        </w:numPr>
        <w:ind w:left="360" w:hanging="360"/>
        <w:jc w:val="center"/>
      </w:pPr>
      <w:bookmarkStart w:id="94" w:name="_Ref33182639"/>
      <w:bookmarkStart w:id="95" w:name="_Toc33359861"/>
      <w:r>
        <w:lastRenderedPageBreak/>
        <w:t>APPENDIX D</w:t>
      </w:r>
      <w:r w:rsidR="00E41F09">
        <w:t xml:space="preserve"> - </w:t>
      </w:r>
      <w:r>
        <w:t>CHANGE</w:t>
      </w:r>
      <w:r w:rsidR="00E41F09">
        <w:t xml:space="preserve"> MANAGEMENT PLAN</w:t>
      </w:r>
      <w:bookmarkEnd w:id="94"/>
      <w:bookmarkEnd w:id="95"/>
    </w:p>
    <w:p w14:paraId="57591654" w14:textId="77777777" w:rsidR="009F0C14" w:rsidRDefault="009F0C14" w:rsidP="009F0C14">
      <w:pPr>
        <w:pStyle w:val="Heading2"/>
        <w:numPr>
          <w:ilvl w:val="0"/>
          <w:numId w:val="0"/>
        </w:numPr>
        <w:ind w:left="90" w:hanging="90"/>
      </w:pPr>
      <w:bookmarkStart w:id="96" w:name="_Toc33359862"/>
      <w:r>
        <w:t>D1. Introduction</w:t>
      </w:r>
      <w:bookmarkEnd w:id="96"/>
    </w:p>
    <w:p w14:paraId="0FBA8BBB" w14:textId="77777777" w:rsidR="009F0C14" w:rsidRDefault="009F0C14" w:rsidP="009F0C14">
      <w:r>
        <w:t>The UMGC City Project will follow a hybrid change management approach that will be a combination between the ridged traditional approach and the flexible Ag</w:t>
      </w:r>
      <w:r w:rsidR="00F338CE">
        <w:t xml:space="preserve">ile change management approach.  </w:t>
      </w:r>
      <w:r>
        <w:t>The purpose of the UMGC City Project’s change management plan is to set expectations for how changes will be managed based on project constraints, define what constitutes a change, define each stakeholders</w:t>
      </w:r>
      <w:r w:rsidR="00C8719B">
        <w:t>’</w:t>
      </w:r>
      <w:r>
        <w:t xml:space="preserve"> role and responsibilities, and finally explain the steps that each stakeholder must follow to have a change implemented. </w:t>
      </w:r>
    </w:p>
    <w:p w14:paraId="028F380A" w14:textId="77777777" w:rsidR="009F0C14" w:rsidRDefault="009F0C14" w:rsidP="009F0C14">
      <w:pPr>
        <w:pStyle w:val="Heading2"/>
        <w:numPr>
          <w:ilvl w:val="0"/>
          <w:numId w:val="0"/>
        </w:numPr>
        <w:ind w:left="450" w:hanging="450"/>
      </w:pPr>
      <w:bookmarkStart w:id="97" w:name="_Toc33359863"/>
      <w:r>
        <w:t>D2. Project Constraints</w:t>
      </w:r>
      <w:bookmarkEnd w:id="97"/>
    </w:p>
    <w:p w14:paraId="4B658676" w14:textId="77777777" w:rsidR="009F0C14" w:rsidRDefault="009F0C14" w:rsidP="009F0C14">
      <w:pPr>
        <w:rPr>
          <w:szCs w:val="24"/>
        </w:rPr>
      </w:pPr>
      <w:r>
        <w:rPr>
          <w:szCs w:val="24"/>
        </w:rPr>
        <w:t>The UMGC City Project has two major constraints, these being schedule and budget.</w:t>
      </w:r>
      <w:r w:rsidR="00F338CE">
        <w:rPr>
          <w:szCs w:val="24"/>
        </w:rPr>
        <w:t xml:space="preserve"> </w:t>
      </w:r>
      <w:r>
        <w:rPr>
          <w:szCs w:val="24"/>
        </w:rPr>
        <w:t xml:space="preserve"> The implementation of the UMGC City Project is centered on Agile Principles and therefore will remain as flexible as possible to changing requirements.</w:t>
      </w:r>
      <w:r w:rsidR="00F338CE">
        <w:rPr>
          <w:szCs w:val="24"/>
        </w:rPr>
        <w:t xml:space="preserve"> </w:t>
      </w:r>
      <w:r>
        <w:rPr>
          <w:szCs w:val="24"/>
        </w:rPr>
        <w:t xml:space="preserve"> However, as change is managed during the project, the two main driving constraints will receive overriding consideration. </w:t>
      </w:r>
    </w:p>
    <w:p w14:paraId="10E44ADE" w14:textId="77777777" w:rsidR="009F0C14" w:rsidRDefault="009F0C14" w:rsidP="009F0C14">
      <w:pPr>
        <w:rPr>
          <w:szCs w:val="24"/>
        </w:rPr>
      </w:pPr>
      <w:r>
        <w:rPr>
          <w:szCs w:val="24"/>
        </w:rPr>
        <w:t>The project has a strict schedule constraint, and therefore must be kept on a tight schedule in or</w:t>
      </w:r>
      <w:r w:rsidR="00343293">
        <w:rPr>
          <w:szCs w:val="24"/>
        </w:rPr>
        <w:t>der to adhere to the project’s</w:t>
      </w:r>
      <w:r>
        <w:rPr>
          <w:szCs w:val="24"/>
        </w:rPr>
        <w:t xml:space="preserve"> mandated completion date.</w:t>
      </w:r>
      <w:r w:rsidR="00F338CE">
        <w:rPr>
          <w:szCs w:val="24"/>
        </w:rPr>
        <w:t xml:space="preserve"> </w:t>
      </w:r>
      <w:r>
        <w:rPr>
          <w:szCs w:val="24"/>
        </w:rPr>
        <w:t xml:space="preserve"> In addition to the strict deadline being imposed on the project team it will also need to remain completely cost free, as the project has no budget. </w:t>
      </w:r>
      <w:r w:rsidR="00F338CE">
        <w:rPr>
          <w:szCs w:val="24"/>
        </w:rPr>
        <w:t xml:space="preserve"> </w:t>
      </w:r>
      <w:r>
        <w:rPr>
          <w:szCs w:val="24"/>
        </w:rPr>
        <w:t>To be able to satisfy the customer, the project constraints, and utilize the benefits provided by Agile</w:t>
      </w:r>
      <w:r w:rsidR="00343293">
        <w:rPr>
          <w:szCs w:val="24"/>
        </w:rPr>
        <w:t>,</w:t>
      </w:r>
      <w:r>
        <w:rPr>
          <w:szCs w:val="24"/>
        </w:rPr>
        <w:t xml:space="preserve"> the change management board will accept all change requests into its change management process up until the point the change effects a requirement that has already been developed and marked as complete.</w:t>
      </w:r>
      <w:r w:rsidR="00F338CE">
        <w:rPr>
          <w:szCs w:val="24"/>
        </w:rPr>
        <w:t xml:space="preserve"> </w:t>
      </w:r>
      <w:r>
        <w:rPr>
          <w:szCs w:val="24"/>
        </w:rPr>
        <w:t xml:space="preserve"> Once the requirement is code complete it will be to</w:t>
      </w:r>
      <w:r w:rsidR="00343293">
        <w:rPr>
          <w:szCs w:val="24"/>
        </w:rPr>
        <w:t>o</w:t>
      </w:r>
      <w:r>
        <w:rPr>
          <w:szCs w:val="24"/>
        </w:rPr>
        <w:t xml:space="preserve"> late at that point for a rework to be considered because the risk to the project’s completion deadline will be to</w:t>
      </w:r>
      <w:r w:rsidR="00343293">
        <w:rPr>
          <w:szCs w:val="24"/>
        </w:rPr>
        <w:t>o</w:t>
      </w:r>
      <w:r>
        <w:rPr>
          <w:szCs w:val="24"/>
        </w:rPr>
        <w:t xml:space="preserve"> great. </w:t>
      </w:r>
    </w:p>
    <w:p w14:paraId="2118E3A4" w14:textId="77777777" w:rsidR="009F0C14" w:rsidRDefault="00AB0F9E" w:rsidP="009F0C14">
      <w:pPr>
        <w:pStyle w:val="Heading2"/>
        <w:keepNext/>
        <w:numPr>
          <w:ilvl w:val="0"/>
          <w:numId w:val="0"/>
        </w:numPr>
      </w:pPr>
      <w:bookmarkStart w:id="98" w:name="_Toc33359864"/>
      <w:r>
        <w:lastRenderedPageBreak/>
        <w:t xml:space="preserve">D3. </w:t>
      </w:r>
      <w:commentRangeStart w:id="99"/>
      <w:r>
        <w:t>Stakeh</w:t>
      </w:r>
      <w:r w:rsidR="009F0C14">
        <w:t>olders</w:t>
      </w:r>
      <w:r>
        <w:t>’</w:t>
      </w:r>
      <w:r w:rsidR="009F0C14">
        <w:t xml:space="preserve"> </w:t>
      </w:r>
      <w:commentRangeEnd w:id="99"/>
      <w:r w:rsidR="00E561A7">
        <w:rPr>
          <w:rStyle w:val="CommentReference"/>
          <w:rFonts w:cs="Times New Roman"/>
          <w:b w:val="0"/>
        </w:rPr>
        <w:commentReference w:id="99"/>
      </w:r>
      <w:r w:rsidR="009F0C14">
        <w:t>Roles and Responsibilities</w:t>
      </w:r>
      <w:bookmarkEnd w:id="98"/>
    </w:p>
    <w:p w14:paraId="52E1DEDF" w14:textId="77777777" w:rsidR="009F0C14" w:rsidRDefault="009F0C14" w:rsidP="009F0C14">
      <w:pPr>
        <w:pStyle w:val="NormalWeb"/>
        <w:spacing w:before="0" w:beforeAutospacing="0" w:after="0" w:afterAutospacing="0" w:line="480" w:lineRule="auto"/>
        <w:rPr>
          <w:color w:val="000000"/>
        </w:rPr>
      </w:pPr>
      <w:r>
        <w:t xml:space="preserve">Change Manager/ Project Manager: </w:t>
      </w:r>
      <w:r>
        <w:rPr>
          <w:color w:val="000000"/>
        </w:rPr>
        <w:t>Christy Gilliland</w:t>
      </w:r>
    </w:p>
    <w:p w14:paraId="3E2FF81D" w14:textId="77777777" w:rsidR="009F0C14" w:rsidRDefault="009F0C14" w:rsidP="001A37B1">
      <w:pPr>
        <w:pStyle w:val="NormalWeb"/>
        <w:numPr>
          <w:ilvl w:val="0"/>
          <w:numId w:val="15"/>
        </w:numPr>
        <w:spacing w:before="0" w:beforeAutospacing="0" w:after="0" w:afterAutospacing="0" w:line="480" w:lineRule="auto"/>
        <w:ind w:left="720"/>
      </w:pPr>
      <w:r>
        <w:t xml:space="preserve">The change manager will be responsible for the overall change process of the project to ensure that the project’s change management policies and procedures are followed. </w:t>
      </w:r>
      <w:r w:rsidR="00F338CE">
        <w:t xml:space="preserve"> </w:t>
      </w:r>
      <w:r>
        <w:t>The primary responsibilities include, keeping change management log up</w:t>
      </w:r>
      <w:r w:rsidR="00AB0F9E">
        <w:t>-to-</w:t>
      </w:r>
      <w:r>
        <w:t>date, tracking and facilitating timely evaluation decisions, setting up change board meetings when necessary, and communicating any changes to stakeholders.</w:t>
      </w:r>
    </w:p>
    <w:p w14:paraId="514E47FA" w14:textId="77777777" w:rsidR="009F0C14" w:rsidRDefault="009F0C14" w:rsidP="009F0C14">
      <w:pPr>
        <w:pStyle w:val="NormalWeb"/>
        <w:spacing w:before="0" w:beforeAutospacing="0" w:after="0" w:afterAutospacing="0" w:line="480" w:lineRule="auto"/>
      </w:pPr>
      <w:r w:rsidRPr="00F21D4C">
        <w:t>Change Advisory Board (CAB):</w:t>
      </w:r>
      <w:r>
        <w:t xml:space="preserve"> All Members of the Project Team </w:t>
      </w:r>
    </w:p>
    <w:p w14:paraId="432C1AAF" w14:textId="77777777" w:rsidR="009F0C14" w:rsidRDefault="009F0C14" w:rsidP="001A37B1">
      <w:pPr>
        <w:pStyle w:val="NormalWeb"/>
        <w:numPr>
          <w:ilvl w:val="0"/>
          <w:numId w:val="16"/>
        </w:numPr>
        <w:spacing w:before="0" w:beforeAutospacing="0" w:after="0" w:afterAutospacing="0" w:line="480" w:lineRule="auto"/>
        <w:ind w:left="720"/>
      </w:pPr>
      <w:r w:rsidRPr="00F21D4C">
        <w:t xml:space="preserve">The Change Advisory Board will </w:t>
      </w:r>
      <w:r>
        <w:t xml:space="preserve">be composed of all members of the </w:t>
      </w:r>
      <w:r w:rsidR="005E3AAF">
        <w:t>p</w:t>
      </w:r>
      <w:r>
        <w:t xml:space="preserve">roject </w:t>
      </w:r>
      <w:r w:rsidR="005E3AAF">
        <w:t>t</w:t>
      </w:r>
      <w:r>
        <w:t xml:space="preserve">eam and the group as a whole will act as an advisory committee. </w:t>
      </w:r>
      <w:r w:rsidR="00F338CE">
        <w:t xml:space="preserve"> </w:t>
      </w:r>
      <w:r>
        <w:t>The board members</w:t>
      </w:r>
      <w:r w:rsidR="00AB0F9E">
        <w:t>’</w:t>
      </w:r>
      <w:r>
        <w:t xml:space="preserve"> main responsibilities </w:t>
      </w:r>
      <w:r w:rsidR="00F338CE">
        <w:t>include</w:t>
      </w:r>
      <w:r>
        <w:t xml:space="preserve"> evaluating the change request for the purpose of assessing risk and impact levels, determining priority level, and providing any alternative solutions or suggestions. </w:t>
      </w:r>
      <w:r w:rsidR="00F338CE">
        <w:t xml:space="preserve"> </w:t>
      </w:r>
      <w:r>
        <w:t>However, the Change Manager is responsible for</w:t>
      </w:r>
      <w:r w:rsidR="00F338CE">
        <w:t xml:space="preserve"> the</w:t>
      </w:r>
      <w:r>
        <w:t xml:space="preserve"> final review and ensuring at least one of the main stakeholders sign off on the approval or rejection of the requested change.</w:t>
      </w:r>
    </w:p>
    <w:p w14:paraId="0E0895C0" w14:textId="77777777" w:rsidR="009F0C14" w:rsidRDefault="009F0C14" w:rsidP="009F0C14">
      <w:pPr>
        <w:pStyle w:val="NormalWeb"/>
        <w:spacing w:before="0" w:beforeAutospacing="0" w:after="0" w:afterAutospacing="0" w:line="480" w:lineRule="auto"/>
      </w:pPr>
      <w:r>
        <w:t>Change Requestor</w:t>
      </w:r>
    </w:p>
    <w:p w14:paraId="7A65A8FC" w14:textId="77777777" w:rsidR="009F0C14" w:rsidRPr="00DE5D01" w:rsidRDefault="009F0C14" w:rsidP="001A37B1">
      <w:pPr>
        <w:pStyle w:val="NormalWeb"/>
        <w:numPr>
          <w:ilvl w:val="0"/>
          <w:numId w:val="16"/>
        </w:numPr>
        <w:spacing w:before="0" w:beforeAutospacing="0" w:after="0" w:afterAutospacing="0" w:line="480" w:lineRule="auto"/>
        <w:ind w:left="720"/>
      </w:pPr>
      <w:r w:rsidRPr="00F338CE">
        <w:t xml:space="preserve">This can be any person from the project team who initiates or requests for a change. </w:t>
      </w:r>
      <w:r w:rsidR="00F338CE">
        <w:t xml:space="preserve"> </w:t>
      </w:r>
      <w:r w:rsidRPr="00F338CE">
        <w:t xml:space="preserve">The </w:t>
      </w:r>
      <w:r w:rsidRPr="00FD7B96">
        <w:t>change requestor is required to provide all necessary information and justification for the change</w:t>
      </w:r>
      <w:r>
        <w:t xml:space="preserve"> using the change request form. </w:t>
      </w:r>
    </w:p>
    <w:p w14:paraId="2910BB44" w14:textId="77777777" w:rsidR="009F0C14" w:rsidRDefault="009F0C14" w:rsidP="009F0C14">
      <w:pPr>
        <w:pStyle w:val="Heading2"/>
        <w:numPr>
          <w:ilvl w:val="0"/>
          <w:numId w:val="0"/>
        </w:numPr>
      </w:pPr>
      <w:bookmarkStart w:id="100" w:name="_Toc33359865"/>
      <w:r w:rsidRPr="009F0C14">
        <w:rPr>
          <w:rFonts w:cs="Times New Roman"/>
          <w:szCs w:val="24"/>
        </w:rPr>
        <w:t>D4</w:t>
      </w:r>
      <w:r>
        <w:rPr>
          <w:rFonts w:cs="Times New Roman"/>
          <w:b w:val="0"/>
          <w:szCs w:val="24"/>
        </w:rPr>
        <w:t xml:space="preserve">. </w:t>
      </w:r>
      <w:r>
        <w:t>Definition of Change</w:t>
      </w:r>
      <w:bookmarkEnd w:id="100"/>
    </w:p>
    <w:p w14:paraId="01ECF2F4" w14:textId="77777777" w:rsidR="009F0C14" w:rsidRDefault="009F0C14" w:rsidP="009F0C14">
      <w:pPr>
        <w:rPr>
          <w:szCs w:val="24"/>
        </w:rPr>
      </w:pPr>
      <w:r>
        <w:rPr>
          <w:szCs w:val="24"/>
        </w:rPr>
        <w:t xml:space="preserve">The UMGC Project will accept several types of changes into the project’s change management process for the purpose of evaluation. </w:t>
      </w:r>
      <w:r w:rsidR="00F338CE">
        <w:rPr>
          <w:szCs w:val="24"/>
        </w:rPr>
        <w:t xml:space="preserve"> </w:t>
      </w:r>
      <w:r>
        <w:rPr>
          <w:szCs w:val="24"/>
        </w:rPr>
        <w:t xml:space="preserve">However, CAB will not accept any change request that will affect a functional requirement that has already </w:t>
      </w:r>
      <w:r w:rsidR="00F338CE">
        <w:rPr>
          <w:szCs w:val="24"/>
        </w:rPr>
        <w:t>gone</w:t>
      </w:r>
      <w:r>
        <w:rPr>
          <w:szCs w:val="24"/>
        </w:rPr>
        <w:t xml:space="preserve"> through the development phase. </w:t>
      </w:r>
      <w:r w:rsidR="00F338CE">
        <w:rPr>
          <w:szCs w:val="24"/>
        </w:rPr>
        <w:t xml:space="preserve"> </w:t>
      </w:r>
      <w:r>
        <w:rPr>
          <w:szCs w:val="24"/>
        </w:rPr>
        <w:lastRenderedPageBreak/>
        <w:t>Depending on the extent and type of proposed change, changes to project documentation may be required and the communication of the change to all stakeholders will be required for all approved changes.</w:t>
      </w:r>
      <w:r w:rsidR="00F338CE">
        <w:rPr>
          <w:szCs w:val="24"/>
        </w:rPr>
        <w:t xml:space="preserve"> </w:t>
      </w:r>
      <w:r>
        <w:rPr>
          <w:szCs w:val="24"/>
        </w:rPr>
        <w:t xml:space="preserve"> Lastly, only changes that have a medium to high risk of affecting the project’s schedule or scope need be formally submitted to CAB. </w:t>
      </w:r>
      <w:r w:rsidR="00F338CE">
        <w:rPr>
          <w:szCs w:val="24"/>
        </w:rPr>
        <w:t xml:space="preserve"> </w:t>
      </w:r>
      <w:r>
        <w:rPr>
          <w:szCs w:val="24"/>
        </w:rPr>
        <w:t xml:space="preserve">Low level risk changes, such as minor test changes, design changes, or documentation changes can be handled by the </w:t>
      </w:r>
      <w:r w:rsidR="005E3AAF">
        <w:rPr>
          <w:szCs w:val="24"/>
        </w:rPr>
        <w:t>p</w:t>
      </w:r>
      <w:r>
        <w:rPr>
          <w:szCs w:val="24"/>
        </w:rPr>
        <w:t xml:space="preserve">roject </w:t>
      </w:r>
      <w:r w:rsidR="005E3AAF">
        <w:rPr>
          <w:szCs w:val="24"/>
        </w:rPr>
        <w:t>t</w:t>
      </w:r>
      <w:r>
        <w:rPr>
          <w:szCs w:val="24"/>
        </w:rPr>
        <w:t xml:space="preserve">eam members designated to the affected section of the project that the change pertains to. </w:t>
      </w:r>
    </w:p>
    <w:p w14:paraId="7A31268C" w14:textId="77777777" w:rsidR="009F0C14" w:rsidRDefault="009F0C14" w:rsidP="009F0C14">
      <w:pPr>
        <w:pStyle w:val="Heading2"/>
        <w:numPr>
          <w:ilvl w:val="0"/>
          <w:numId w:val="0"/>
        </w:numPr>
      </w:pPr>
      <w:bookmarkStart w:id="101" w:name="_Toc33359866"/>
      <w:r>
        <w:t>D5. Change Management Process</w:t>
      </w:r>
      <w:bookmarkEnd w:id="101"/>
    </w:p>
    <w:p w14:paraId="4AA0B3A2" w14:textId="77777777" w:rsidR="009F0C14" w:rsidRPr="006F0620" w:rsidRDefault="009F0C14" w:rsidP="009F0C14">
      <w:pPr>
        <w:rPr>
          <w:szCs w:val="24"/>
        </w:rPr>
      </w:pPr>
      <w:r w:rsidRPr="006F0620">
        <w:rPr>
          <w:szCs w:val="24"/>
        </w:rPr>
        <w:t>Process 1: Submittal and Logging</w:t>
      </w:r>
    </w:p>
    <w:p w14:paraId="1218387A" w14:textId="77777777" w:rsidR="009F0C14" w:rsidRPr="006F0620" w:rsidRDefault="009F0C14" w:rsidP="001A37B1">
      <w:pPr>
        <w:pStyle w:val="ListParagraph"/>
        <w:numPr>
          <w:ilvl w:val="0"/>
          <w:numId w:val="22"/>
        </w:numPr>
        <w:spacing w:after="160"/>
        <w:ind w:left="720"/>
        <w:rPr>
          <w:szCs w:val="24"/>
        </w:rPr>
      </w:pPr>
      <w:r w:rsidRPr="006F0620">
        <w:rPr>
          <w:szCs w:val="24"/>
        </w:rPr>
        <w:t>The change manager receives a change request via the change request form and logs the change request on the project’s change request log.</w:t>
      </w:r>
    </w:p>
    <w:p w14:paraId="463B6601" w14:textId="77777777" w:rsidR="009F0C14" w:rsidRPr="006F0620" w:rsidRDefault="009F0C14" w:rsidP="009F0C14">
      <w:pPr>
        <w:rPr>
          <w:szCs w:val="24"/>
        </w:rPr>
      </w:pPr>
      <w:r w:rsidRPr="006F0620">
        <w:rPr>
          <w:szCs w:val="24"/>
        </w:rPr>
        <w:t xml:space="preserve">Process 2: Evaluation </w:t>
      </w:r>
    </w:p>
    <w:p w14:paraId="6FC50B5A" w14:textId="77777777" w:rsidR="009F0C14" w:rsidRPr="001A37B1" w:rsidRDefault="009F0C14" w:rsidP="001A37B1">
      <w:pPr>
        <w:pStyle w:val="ListParagraph"/>
        <w:numPr>
          <w:ilvl w:val="0"/>
          <w:numId w:val="23"/>
        </w:numPr>
        <w:spacing w:after="160"/>
        <w:rPr>
          <w:szCs w:val="24"/>
        </w:rPr>
      </w:pPr>
      <w:r w:rsidRPr="001A37B1">
        <w:rPr>
          <w:szCs w:val="24"/>
        </w:rPr>
        <w:t xml:space="preserve">The change manager schedules a CAB meeting for the change to be evaluated. All CAB members evaluate project the risks, review options, and document any recommended actions. </w:t>
      </w:r>
    </w:p>
    <w:p w14:paraId="75517779" w14:textId="77777777" w:rsidR="009F0C14" w:rsidRPr="006F0620" w:rsidRDefault="009F0C14" w:rsidP="009F0C14">
      <w:pPr>
        <w:rPr>
          <w:szCs w:val="24"/>
        </w:rPr>
      </w:pPr>
      <w:r w:rsidRPr="006F0620">
        <w:rPr>
          <w:szCs w:val="24"/>
        </w:rPr>
        <w:t xml:space="preserve">Process 3: Decision </w:t>
      </w:r>
    </w:p>
    <w:p w14:paraId="51615FDB" w14:textId="77777777" w:rsidR="009F0C14" w:rsidRPr="001A37B1" w:rsidRDefault="009F0C14" w:rsidP="001A37B1">
      <w:pPr>
        <w:pStyle w:val="ListParagraph"/>
        <w:numPr>
          <w:ilvl w:val="0"/>
          <w:numId w:val="23"/>
        </w:numPr>
        <w:spacing w:after="160"/>
        <w:rPr>
          <w:szCs w:val="24"/>
        </w:rPr>
      </w:pPr>
      <w:r w:rsidRPr="001A37B1">
        <w:rPr>
          <w:szCs w:val="24"/>
        </w:rPr>
        <w:t xml:space="preserve">The change manager reviews all feedback gathered from the CAB meeting and makes final decision to approve or deny the change request.    </w:t>
      </w:r>
    </w:p>
    <w:p w14:paraId="1FA73AFD" w14:textId="77777777" w:rsidR="009F0C14" w:rsidRPr="006F0620" w:rsidRDefault="009F0C14" w:rsidP="009F0C14">
      <w:pPr>
        <w:rPr>
          <w:szCs w:val="24"/>
        </w:rPr>
      </w:pPr>
      <w:r w:rsidRPr="006F0620">
        <w:rPr>
          <w:szCs w:val="24"/>
        </w:rPr>
        <w:t>Process 4: Communication</w:t>
      </w:r>
    </w:p>
    <w:p w14:paraId="6D8EBAFF" w14:textId="77777777" w:rsidR="00E41F09" w:rsidRPr="00E41F09" w:rsidRDefault="009F0C14" w:rsidP="001A37B1">
      <w:pPr>
        <w:pStyle w:val="ListParagraph"/>
        <w:numPr>
          <w:ilvl w:val="0"/>
          <w:numId w:val="23"/>
        </w:numPr>
        <w:spacing w:after="160"/>
      </w:pPr>
      <w:r w:rsidRPr="001A37B1">
        <w:rPr>
          <w:szCs w:val="24"/>
        </w:rPr>
        <w:t>The change manager communicates the change back to the main stakeholder that will be affected by the change request and gets the stakeholder to sign off on the final decision. The change is then added to the project’s backlog so</w:t>
      </w:r>
      <w:r w:rsidR="001A37B1" w:rsidRPr="001A37B1">
        <w:rPr>
          <w:szCs w:val="24"/>
        </w:rPr>
        <w:t xml:space="preserve"> that</w:t>
      </w:r>
      <w:r w:rsidRPr="001A37B1">
        <w:rPr>
          <w:szCs w:val="24"/>
        </w:rPr>
        <w:t xml:space="preserve"> it can be communicated to the rest of the </w:t>
      </w:r>
      <w:bookmarkStart w:id="102" w:name="_GoBack"/>
      <w:bookmarkEnd w:id="102"/>
      <w:r w:rsidRPr="001A37B1">
        <w:rPr>
          <w:szCs w:val="24"/>
        </w:rPr>
        <w:t xml:space="preserve">project team. </w:t>
      </w:r>
    </w:p>
    <w:sectPr w:rsidR="00E41F09" w:rsidRPr="00E41F09" w:rsidSect="008521A5">
      <w:footerReference w:type="first" r:id="rId41"/>
      <w:type w:val="continuous"/>
      <w:pgSz w:w="12240" w:h="15840"/>
      <w:pgMar w:top="1440" w:right="1440" w:bottom="1440" w:left="1440" w:header="720" w:footer="720" w:gutter="0"/>
      <w:pgNumType w:start="28"/>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Assadullah, Mir M." w:date="2020-03-08T18:56:00Z" w:initials="AMM">
    <w:p w14:paraId="384540BD" w14:textId="4F8EB22C" w:rsidR="008E654C" w:rsidRDefault="008E654C">
      <w:pPr>
        <w:pStyle w:val="CommentText"/>
      </w:pPr>
      <w:r>
        <w:rPr>
          <w:rStyle w:val="CommentReference"/>
        </w:rPr>
        <w:annotationRef/>
      </w:r>
      <w:r>
        <w:t>Please put dates here.</w:t>
      </w:r>
    </w:p>
  </w:comment>
  <w:comment w:id="7" w:author="Assadullah, Mir M." w:date="2020-03-08T18:57:00Z" w:initials="AMM">
    <w:p w14:paraId="256625C5" w14:textId="4A3917F3" w:rsidR="008E654C" w:rsidRDefault="008E654C">
      <w:pPr>
        <w:pStyle w:val="CommentText"/>
      </w:pPr>
      <w:r>
        <w:rPr>
          <w:rStyle w:val="CommentReference"/>
        </w:rPr>
        <w:annotationRef/>
      </w:r>
      <w:r>
        <w:t>Good!</w:t>
      </w:r>
    </w:p>
  </w:comment>
  <w:comment w:id="8" w:author="Assadullah, Mir M." w:date="2020-03-08T18:56:00Z" w:initials="AMM">
    <w:p w14:paraId="305634B3" w14:textId="3A568CD9" w:rsidR="008E654C" w:rsidRDefault="008E654C">
      <w:pPr>
        <w:pStyle w:val="CommentText"/>
      </w:pPr>
      <w:r>
        <w:rPr>
          <w:rStyle w:val="CommentReference"/>
        </w:rPr>
        <w:annotationRef/>
      </w:r>
      <w:r>
        <w:t>For each milestone, remind the reader of what it is.</w:t>
      </w:r>
    </w:p>
  </w:comment>
  <w:comment w:id="13" w:author="Assadullah, Mir M." w:date="2020-03-08T18:57:00Z" w:initials="AMM">
    <w:p w14:paraId="0B589BF9" w14:textId="2D36F8B4" w:rsidR="008E654C" w:rsidRDefault="008E654C">
      <w:pPr>
        <w:pStyle w:val="CommentText"/>
      </w:pPr>
      <w:r>
        <w:rPr>
          <w:rStyle w:val="CommentReference"/>
        </w:rPr>
        <w:annotationRef/>
      </w:r>
      <w:r>
        <w:t>Assign names and expand Stakeholders</w:t>
      </w:r>
    </w:p>
  </w:comment>
  <w:comment w:id="17" w:author="Assadullah, Mir M." w:date="2020-03-08T18:59:00Z" w:initials="AMM">
    <w:p w14:paraId="30EFE6A9" w14:textId="482CAFCC" w:rsidR="008E654C" w:rsidRDefault="008E654C">
      <w:pPr>
        <w:pStyle w:val="CommentText"/>
      </w:pPr>
      <w:r>
        <w:rPr>
          <w:rStyle w:val="CommentReference"/>
        </w:rPr>
        <w:annotationRef/>
      </w:r>
      <w:r>
        <w:t>Can you indent the headings? There’s a way to do it using Styles.</w:t>
      </w:r>
    </w:p>
  </w:comment>
  <w:comment w:id="40" w:author="Assadullah, Mir M." w:date="2020-03-08T19:01:00Z" w:initials="AMM">
    <w:p w14:paraId="7561065D" w14:textId="295784A3" w:rsidR="008E654C" w:rsidRDefault="008E654C">
      <w:pPr>
        <w:pStyle w:val="CommentText"/>
      </w:pPr>
      <w:r>
        <w:rPr>
          <w:rStyle w:val="CommentReference"/>
        </w:rPr>
        <w:annotationRef/>
      </w:r>
      <w:r>
        <w:t>Good.</w:t>
      </w:r>
    </w:p>
  </w:comment>
  <w:comment w:id="42" w:author="Assadullah, Mir M." w:date="2020-03-08T19:01:00Z" w:initials="AMM">
    <w:p w14:paraId="1D8836A3" w14:textId="3E604CBD" w:rsidR="008E654C" w:rsidRDefault="008E654C">
      <w:pPr>
        <w:pStyle w:val="CommentText"/>
      </w:pPr>
      <w:r>
        <w:rPr>
          <w:rStyle w:val="CommentReference"/>
        </w:rPr>
        <w:annotationRef/>
      </w:r>
      <w:r>
        <w:t xml:space="preserve">Don’t follow one heading by another heading. Introduce the topic in a paragraph or </w:t>
      </w:r>
      <w:proofErr w:type="gramStart"/>
      <w:r>
        <w:t>two, and</w:t>
      </w:r>
      <w:proofErr w:type="gramEnd"/>
      <w:r>
        <w:t xml:space="preserve"> tell them about what is about to come in the following sub-sections.</w:t>
      </w:r>
    </w:p>
  </w:comment>
  <w:comment w:id="55" w:author="Assadullah, Mir M." w:date="2020-03-08T19:03:00Z" w:initials="AMM">
    <w:p w14:paraId="04E4064C" w14:textId="77777777" w:rsidR="008E654C" w:rsidRDefault="008E654C">
      <w:pPr>
        <w:pStyle w:val="CommentText"/>
      </w:pPr>
      <w:r>
        <w:rPr>
          <w:rStyle w:val="CommentReference"/>
        </w:rPr>
        <w:annotationRef/>
      </w:r>
      <w:r>
        <w:t>Describe why some cells are green, yellow, and red.</w:t>
      </w:r>
    </w:p>
    <w:p w14:paraId="2E555E50" w14:textId="77777777" w:rsidR="008E654C" w:rsidRDefault="008E654C">
      <w:pPr>
        <w:pStyle w:val="CommentText"/>
      </w:pPr>
    </w:p>
    <w:p w14:paraId="0F6CBB9D" w14:textId="54527DFB" w:rsidR="008E654C" w:rsidRDefault="008E654C">
      <w:pPr>
        <w:pStyle w:val="CommentText"/>
      </w:pPr>
      <w:r>
        <w:t>Put captions on all images and tables.</w:t>
      </w:r>
    </w:p>
  </w:comment>
  <w:comment w:id="56" w:author="Assadullah, Mir M." w:date="2020-03-08T19:04:00Z" w:initials="AMM">
    <w:p w14:paraId="35ECD592" w14:textId="77777777" w:rsidR="008E654C" w:rsidRDefault="008E654C">
      <w:pPr>
        <w:pStyle w:val="CommentText"/>
      </w:pPr>
      <w:r>
        <w:rPr>
          <w:rStyle w:val="CommentReference"/>
        </w:rPr>
        <w:annotationRef/>
      </w:r>
      <w:r>
        <w:t xml:space="preserve">Your risk register is weak. See </w:t>
      </w:r>
      <w:hyperlink r:id="rId1" w:history="1">
        <w:r w:rsidRPr="00AB7CFA">
          <w:rPr>
            <w:rStyle w:val="Hyperlink"/>
          </w:rPr>
          <w:t>https://en.wikipedia.org/wiki/Risk_register</w:t>
        </w:r>
      </w:hyperlink>
      <w:r>
        <w:t xml:space="preserve"> for an example. There are many other examples available on the net.</w:t>
      </w:r>
    </w:p>
    <w:p w14:paraId="37073628" w14:textId="77777777" w:rsidR="008E654C" w:rsidRDefault="008E654C">
      <w:pPr>
        <w:pStyle w:val="CommentText"/>
      </w:pPr>
    </w:p>
    <w:p w14:paraId="39764412" w14:textId="77777777" w:rsidR="008E654C" w:rsidRDefault="008E654C">
      <w:pPr>
        <w:pStyle w:val="CommentText"/>
      </w:pPr>
      <w:r>
        <w:t>This one doesn’t tell me how you are going to manage the risk. You are describing them below – also make a brief mention here. People expect something from a risk register table – please meet that expectation.</w:t>
      </w:r>
    </w:p>
    <w:p w14:paraId="68ACBA01" w14:textId="77777777" w:rsidR="00D21465" w:rsidRDefault="00D21465">
      <w:pPr>
        <w:pStyle w:val="CommentText"/>
      </w:pPr>
    </w:p>
    <w:p w14:paraId="7BB7F24D" w14:textId="773EC2F9" w:rsidR="00D21465" w:rsidRDefault="00D21465">
      <w:pPr>
        <w:pStyle w:val="CommentText"/>
      </w:pPr>
      <w:r>
        <w:t>The team should think about some more real risks.</w:t>
      </w:r>
    </w:p>
  </w:comment>
  <w:comment w:id="60" w:author="Assadullah, Mir M." w:date="2020-03-08T19:08:00Z" w:initials="AMM">
    <w:p w14:paraId="3DCACEDB" w14:textId="598F978A" w:rsidR="00D21465" w:rsidRDefault="00D21465">
      <w:pPr>
        <w:pStyle w:val="CommentText"/>
      </w:pPr>
      <w:r>
        <w:rPr>
          <w:rStyle w:val="CommentReference"/>
        </w:rPr>
        <w:annotationRef/>
      </w:r>
      <w:r>
        <w:t>Mention that you are describing these below.</w:t>
      </w:r>
    </w:p>
  </w:comment>
  <w:comment w:id="65" w:author="Assadullah, Mir M." w:date="2020-03-08T19:10:00Z" w:initials="AMM">
    <w:p w14:paraId="12EF73B6" w14:textId="11FF8DCB" w:rsidR="00D21465" w:rsidRDefault="00D21465">
      <w:pPr>
        <w:pStyle w:val="CommentText"/>
      </w:pPr>
      <w:r>
        <w:rPr>
          <w:rStyle w:val="CommentReference"/>
        </w:rPr>
        <w:annotationRef/>
      </w:r>
      <w:r>
        <w:t>Can you share a snippet in a figure?</w:t>
      </w:r>
    </w:p>
  </w:comment>
  <w:comment w:id="66" w:author="Assadullah, Mir M." w:date="2020-03-08T19:11:00Z" w:initials="AMM">
    <w:p w14:paraId="13EF6004" w14:textId="65E1C330" w:rsidR="00D21465" w:rsidRDefault="00D21465">
      <w:pPr>
        <w:pStyle w:val="CommentText"/>
      </w:pPr>
      <w:r>
        <w:rPr>
          <w:rStyle w:val="CommentReference"/>
        </w:rPr>
        <w:annotationRef/>
      </w:r>
      <w:r>
        <w:t>Good.</w:t>
      </w:r>
    </w:p>
  </w:comment>
  <w:comment w:id="70" w:author="Assadullah, Mir M." w:date="2020-03-08T19:12:00Z" w:initials="AMM">
    <w:p w14:paraId="2109FD1B" w14:textId="4E8C6956" w:rsidR="00D21465" w:rsidRDefault="00D21465">
      <w:pPr>
        <w:pStyle w:val="CommentText"/>
      </w:pPr>
      <w:r>
        <w:rPr>
          <w:rStyle w:val="CommentReference"/>
        </w:rPr>
        <w:annotationRef/>
      </w:r>
      <w:r>
        <w:t>Why not include it here?</w:t>
      </w:r>
    </w:p>
  </w:comment>
  <w:comment w:id="84" w:author="Assadullah, Mir M." w:date="2020-03-08T19:29:00Z" w:initials="AMM">
    <w:p w14:paraId="1D212670" w14:textId="7ECD9D93" w:rsidR="00E561A7" w:rsidRDefault="00E561A7">
      <w:pPr>
        <w:pStyle w:val="CommentText"/>
      </w:pPr>
      <w:r>
        <w:rPr>
          <w:rStyle w:val="CommentReference"/>
        </w:rPr>
        <w:annotationRef/>
      </w:r>
      <w:r>
        <w:t>Good</w:t>
      </w:r>
    </w:p>
  </w:comment>
  <w:comment w:id="87" w:author="Assadullah, Mir M." w:date="2020-03-08T19:29:00Z" w:initials="AMM">
    <w:p w14:paraId="3123151A" w14:textId="3DF6AE42" w:rsidR="00E561A7" w:rsidRDefault="00E561A7">
      <w:pPr>
        <w:pStyle w:val="CommentText"/>
      </w:pPr>
      <w:r>
        <w:rPr>
          <w:rStyle w:val="CommentReference"/>
        </w:rPr>
        <w:annotationRef/>
      </w:r>
      <w:r>
        <w:t>Good</w:t>
      </w:r>
    </w:p>
  </w:comment>
  <w:comment w:id="88" w:author="Assadullah, Mir M." w:date="2020-03-08T19:29:00Z" w:initials="AMM">
    <w:p w14:paraId="3B87E38F" w14:textId="386A9A6F" w:rsidR="00E561A7" w:rsidRDefault="00E561A7">
      <w:pPr>
        <w:pStyle w:val="CommentText"/>
      </w:pPr>
      <w:r>
        <w:rPr>
          <w:rStyle w:val="CommentReference"/>
        </w:rPr>
        <w:annotationRef/>
      </w:r>
      <w:r>
        <w:t>Put a caption</w:t>
      </w:r>
    </w:p>
  </w:comment>
  <w:comment w:id="92" w:author="Assadullah, Mir M." w:date="2020-03-08T19:29:00Z" w:initials="AMM">
    <w:p w14:paraId="6CB36971" w14:textId="676ED530" w:rsidR="00E561A7" w:rsidRDefault="00E561A7">
      <w:pPr>
        <w:pStyle w:val="CommentText"/>
      </w:pPr>
      <w:r>
        <w:rPr>
          <w:rStyle w:val="CommentReference"/>
        </w:rPr>
        <w:annotationRef/>
      </w:r>
      <w:r>
        <w:t>Caption for tables is above the table.</w:t>
      </w:r>
    </w:p>
  </w:comment>
  <w:comment w:id="99" w:author="Assadullah, Mir M." w:date="2020-03-08T19:30:00Z" w:initials="AMM">
    <w:p w14:paraId="21F58D9F" w14:textId="089DE8EC" w:rsidR="00E561A7" w:rsidRDefault="00E561A7">
      <w:pPr>
        <w:pStyle w:val="CommentText"/>
      </w:pPr>
      <w:r>
        <w:rPr>
          <w:rStyle w:val="CommentReference"/>
        </w:rPr>
        <w:annotationRef/>
      </w:r>
      <w:r>
        <w:t>How about City of Pasadena and Roy Gordon?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84540BD" w15:done="0"/>
  <w15:commentEx w15:paraId="256625C5" w15:done="0"/>
  <w15:commentEx w15:paraId="305634B3" w15:done="0"/>
  <w15:commentEx w15:paraId="0B589BF9" w15:done="0"/>
  <w15:commentEx w15:paraId="30EFE6A9" w15:done="0"/>
  <w15:commentEx w15:paraId="7561065D" w15:done="0"/>
  <w15:commentEx w15:paraId="1D8836A3" w15:done="0"/>
  <w15:commentEx w15:paraId="0F6CBB9D" w15:done="0"/>
  <w15:commentEx w15:paraId="7BB7F24D" w15:done="0"/>
  <w15:commentEx w15:paraId="3DCACEDB" w15:done="0"/>
  <w15:commentEx w15:paraId="12EF73B6" w15:done="0"/>
  <w15:commentEx w15:paraId="13EF6004" w15:done="0"/>
  <w15:commentEx w15:paraId="2109FD1B" w15:done="0"/>
  <w15:commentEx w15:paraId="1D212670" w15:done="0"/>
  <w15:commentEx w15:paraId="3123151A" w15:done="0"/>
  <w15:commentEx w15:paraId="3B87E38F" w15:done="0"/>
  <w15:commentEx w15:paraId="6CB36971" w15:done="0"/>
  <w15:commentEx w15:paraId="21F58D9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84540BD" w16cid:durableId="220FBE5B"/>
  <w16cid:commentId w16cid:paraId="256625C5" w16cid:durableId="220FBE93"/>
  <w16cid:commentId w16cid:paraId="305634B3" w16cid:durableId="220FBE77"/>
  <w16cid:commentId w16cid:paraId="0B589BF9" w16cid:durableId="220FBEB7"/>
  <w16cid:commentId w16cid:paraId="30EFE6A9" w16cid:durableId="220FBEF5"/>
  <w16cid:commentId w16cid:paraId="7561065D" w16cid:durableId="220FBF9B"/>
  <w16cid:commentId w16cid:paraId="1D8836A3" w16cid:durableId="220FBFA4"/>
  <w16cid:commentId w16cid:paraId="0F6CBB9D" w16cid:durableId="220FC00F"/>
  <w16cid:commentId w16cid:paraId="7BB7F24D" w16cid:durableId="220FC04C"/>
  <w16cid:commentId w16cid:paraId="3DCACEDB" w16cid:durableId="220FC122"/>
  <w16cid:commentId w16cid:paraId="12EF73B6" w16cid:durableId="220FC1B8"/>
  <w16cid:commentId w16cid:paraId="13EF6004" w16cid:durableId="220FC1CE"/>
  <w16cid:commentId w16cid:paraId="2109FD1B" w16cid:durableId="220FC20F"/>
  <w16cid:commentId w16cid:paraId="1D212670" w16cid:durableId="220FC5FE"/>
  <w16cid:commentId w16cid:paraId="3123151A" w16cid:durableId="220FC60E"/>
  <w16cid:commentId w16cid:paraId="3B87E38F" w16cid:durableId="220FC613"/>
  <w16cid:commentId w16cid:paraId="6CB36971" w16cid:durableId="220FC62F"/>
  <w16cid:commentId w16cid:paraId="21F58D9F" w16cid:durableId="220FC66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3D525C" w14:textId="77777777" w:rsidR="000407FB" w:rsidRDefault="000407FB" w:rsidP="005774D2">
      <w:pPr>
        <w:spacing w:line="240" w:lineRule="auto"/>
      </w:pPr>
      <w:r>
        <w:separator/>
      </w:r>
    </w:p>
  </w:endnote>
  <w:endnote w:type="continuationSeparator" w:id="0">
    <w:p w14:paraId="2567E73C" w14:textId="77777777" w:rsidR="000407FB" w:rsidRDefault="000407FB" w:rsidP="005774D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941B60" w14:textId="77777777" w:rsidR="008557EB" w:rsidRDefault="008557EB">
    <w:pPr>
      <w:pStyle w:val="Footer"/>
      <w:jc w:val="center"/>
    </w:pPr>
  </w:p>
  <w:p w14:paraId="45EB2138" w14:textId="77777777" w:rsidR="008557EB" w:rsidRDefault="008557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973392" w14:textId="77777777" w:rsidR="008557EB" w:rsidRDefault="008557EB">
    <w:pPr>
      <w:pStyle w:val="Footer"/>
      <w:jc w:val="center"/>
    </w:pPr>
  </w:p>
  <w:p w14:paraId="5FA24972" w14:textId="77777777" w:rsidR="008557EB" w:rsidRDefault="008557E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4525774"/>
      <w:docPartObj>
        <w:docPartGallery w:val="Page Numbers (Bottom of Page)"/>
        <w:docPartUnique/>
      </w:docPartObj>
    </w:sdtPr>
    <w:sdtEndPr>
      <w:rPr>
        <w:noProof/>
      </w:rPr>
    </w:sdtEndPr>
    <w:sdtContent>
      <w:p w14:paraId="44842A7E" w14:textId="77777777" w:rsidR="008557EB" w:rsidRDefault="008557EB">
        <w:pPr>
          <w:pStyle w:val="Footer"/>
          <w:jc w:val="center"/>
        </w:pPr>
        <w:r>
          <w:fldChar w:fldCharType="begin"/>
        </w:r>
        <w:r>
          <w:instrText xml:space="preserve"> PAGE   \* MERGEFORMAT </w:instrText>
        </w:r>
        <w:r>
          <w:fldChar w:fldCharType="separate"/>
        </w:r>
        <w:r>
          <w:rPr>
            <w:noProof/>
          </w:rPr>
          <w:t>4</w:t>
        </w:r>
        <w:r>
          <w:rPr>
            <w:noProof/>
          </w:rPr>
          <w:fldChar w:fldCharType="end"/>
        </w:r>
      </w:p>
    </w:sdtContent>
  </w:sdt>
  <w:p w14:paraId="1D5EF1A0" w14:textId="77777777" w:rsidR="008557EB" w:rsidRDefault="008557E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C767A3" w14:textId="77777777" w:rsidR="008557EB" w:rsidRDefault="008557EB">
    <w:pPr>
      <w:pStyle w:val="Footer"/>
      <w:jc w:val="center"/>
    </w:pPr>
    <w:r>
      <w:t>1</w:t>
    </w:r>
  </w:p>
  <w:p w14:paraId="73DFB739" w14:textId="77777777" w:rsidR="008557EB" w:rsidRDefault="008557E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10450234"/>
      <w:docPartObj>
        <w:docPartGallery w:val="Page Numbers (Bottom of Page)"/>
        <w:docPartUnique/>
      </w:docPartObj>
    </w:sdtPr>
    <w:sdtEndPr>
      <w:rPr>
        <w:noProof/>
      </w:rPr>
    </w:sdtEndPr>
    <w:sdtContent>
      <w:p w14:paraId="4E583A65" w14:textId="77777777" w:rsidR="008557EB" w:rsidRDefault="008557EB">
        <w:pPr>
          <w:pStyle w:val="Footer"/>
          <w:jc w:val="center"/>
        </w:pPr>
        <w:r>
          <w:fldChar w:fldCharType="begin"/>
        </w:r>
        <w:r>
          <w:instrText xml:space="preserve"> PAGE   \* MERGEFORMAT </w:instrText>
        </w:r>
        <w:r>
          <w:fldChar w:fldCharType="separate"/>
        </w:r>
        <w:r>
          <w:rPr>
            <w:noProof/>
          </w:rPr>
          <w:t>5</w:t>
        </w:r>
        <w:r>
          <w:rPr>
            <w:noProof/>
          </w:rPr>
          <w:fldChar w:fldCharType="end"/>
        </w:r>
      </w:p>
    </w:sdtContent>
  </w:sdt>
  <w:p w14:paraId="29C523BD" w14:textId="77777777" w:rsidR="008557EB" w:rsidRDefault="008557E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9515847"/>
      <w:docPartObj>
        <w:docPartGallery w:val="Page Numbers (Bottom of Page)"/>
        <w:docPartUnique/>
      </w:docPartObj>
    </w:sdtPr>
    <w:sdtEndPr>
      <w:rPr>
        <w:noProof/>
      </w:rPr>
    </w:sdtEndPr>
    <w:sdtContent>
      <w:p w14:paraId="04966CB7" w14:textId="77777777" w:rsidR="008557EB" w:rsidRDefault="008557EB">
        <w:pPr>
          <w:pStyle w:val="Footer"/>
          <w:jc w:val="center"/>
        </w:pPr>
        <w:r>
          <w:fldChar w:fldCharType="begin"/>
        </w:r>
        <w:r>
          <w:instrText xml:space="preserve"> PAGE   \* MERGEFORMAT </w:instrText>
        </w:r>
        <w:r>
          <w:fldChar w:fldCharType="separate"/>
        </w:r>
        <w:r>
          <w:rPr>
            <w:noProof/>
          </w:rPr>
          <w:t>14</w:t>
        </w:r>
        <w:r>
          <w:rPr>
            <w:noProof/>
          </w:rPr>
          <w:fldChar w:fldCharType="end"/>
        </w:r>
      </w:p>
    </w:sdtContent>
  </w:sdt>
  <w:p w14:paraId="19D56DA4" w14:textId="77777777" w:rsidR="008557EB" w:rsidRDefault="008557E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5007669"/>
      <w:docPartObj>
        <w:docPartGallery w:val="Page Numbers (Bottom of Page)"/>
        <w:docPartUnique/>
      </w:docPartObj>
    </w:sdtPr>
    <w:sdtEndPr>
      <w:rPr>
        <w:noProof/>
      </w:rPr>
    </w:sdtEndPr>
    <w:sdtContent>
      <w:p w14:paraId="30F23F6F" w14:textId="77777777" w:rsidR="008557EB" w:rsidRDefault="008557EB">
        <w:pPr>
          <w:pStyle w:val="Footer"/>
          <w:jc w:val="center"/>
        </w:pPr>
        <w:r>
          <w:fldChar w:fldCharType="begin"/>
        </w:r>
        <w:r>
          <w:instrText xml:space="preserve"> PAGE   \* MERGEFORMAT </w:instrText>
        </w:r>
        <w:r>
          <w:fldChar w:fldCharType="separate"/>
        </w:r>
        <w:r>
          <w:rPr>
            <w:noProof/>
          </w:rPr>
          <w:t>26</w:t>
        </w:r>
        <w:r>
          <w:rPr>
            <w:noProof/>
          </w:rPr>
          <w:fldChar w:fldCharType="end"/>
        </w:r>
      </w:p>
    </w:sdtContent>
  </w:sdt>
  <w:p w14:paraId="58785F3D" w14:textId="77777777" w:rsidR="008557EB" w:rsidRDefault="008557E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8864872"/>
      <w:docPartObj>
        <w:docPartGallery w:val="Page Numbers (Bottom of Page)"/>
        <w:docPartUnique/>
      </w:docPartObj>
    </w:sdtPr>
    <w:sdtEndPr>
      <w:rPr>
        <w:noProof/>
      </w:rPr>
    </w:sdtEndPr>
    <w:sdtContent>
      <w:p w14:paraId="6B35B0BD" w14:textId="77777777" w:rsidR="008557EB" w:rsidRDefault="008557EB">
        <w:pPr>
          <w:pStyle w:val="Footer"/>
          <w:jc w:val="center"/>
        </w:pPr>
        <w:r>
          <w:fldChar w:fldCharType="begin"/>
        </w:r>
        <w:r>
          <w:instrText xml:space="preserve"> PAGE   \* MERGEFORMAT </w:instrText>
        </w:r>
        <w:r>
          <w:fldChar w:fldCharType="separate"/>
        </w:r>
        <w:r>
          <w:rPr>
            <w:noProof/>
          </w:rPr>
          <w:t>28</w:t>
        </w:r>
        <w:r>
          <w:rPr>
            <w:noProof/>
          </w:rPr>
          <w:fldChar w:fldCharType="end"/>
        </w:r>
      </w:p>
    </w:sdtContent>
  </w:sdt>
  <w:p w14:paraId="05CA37A1" w14:textId="77777777" w:rsidR="008557EB" w:rsidRDefault="008557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CBC5A5" w14:textId="77777777" w:rsidR="000407FB" w:rsidRDefault="000407FB" w:rsidP="005774D2">
      <w:pPr>
        <w:spacing w:line="240" w:lineRule="auto"/>
      </w:pPr>
      <w:r>
        <w:separator/>
      </w:r>
    </w:p>
  </w:footnote>
  <w:footnote w:type="continuationSeparator" w:id="0">
    <w:p w14:paraId="558CF63C" w14:textId="77777777" w:rsidR="000407FB" w:rsidRDefault="000407FB" w:rsidP="005774D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0AB2B5" w14:textId="77777777" w:rsidR="008557EB" w:rsidRDefault="008557EB">
    <w:pPr>
      <w:pStyle w:val="Header"/>
    </w:pPr>
    <w:r>
      <w:t>Science and Solutions</w:t>
    </w:r>
  </w:p>
  <w:p w14:paraId="7F76B6C5" w14:textId="77777777" w:rsidR="008557EB" w:rsidRDefault="008557EB">
    <w:pPr>
      <w:pStyle w:val="Header"/>
    </w:pPr>
    <w:r>
      <w:t>Project Plan</w:t>
    </w:r>
    <w:r>
      <w:tab/>
    </w:r>
    <w:r>
      <w:tab/>
      <w:t>Version 1.0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80912E" w14:textId="77777777" w:rsidR="008557EB" w:rsidRDefault="008557EB">
    <w:pPr>
      <w:pStyle w:val="Header"/>
    </w:pPr>
    <w:r>
      <w:t>Science and Solutions</w:t>
    </w:r>
  </w:p>
  <w:p w14:paraId="434E585E" w14:textId="77777777" w:rsidR="008557EB" w:rsidRDefault="008557EB">
    <w:pPr>
      <w:pStyle w:val="Header"/>
    </w:pPr>
    <w:r>
      <w:t>Project Plan</w:t>
    </w:r>
    <w:r>
      <w:tab/>
    </w:r>
    <w:r>
      <w:tab/>
      <w:t xml:space="preserve">Version 1.0                                                                              </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73EA0"/>
    <w:multiLevelType w:val="multilevel"/>
    <w:tmpl w:val="758E373A"/>
    <w:lvl w:ilvl="0">
      <w:start w:val="6"/>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498585D"/>
    <w:multiLevelType w:val="multilevel"/>
    <w:tmpl w:val="14FEA954"/>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4AF6F2A"/>
    <w:multiLevelType w:val="hybridMultilevel"/>
    <w:tmpl w:val="ECB8F3E4"/>
    <w:lvl w:ilvl="0" w:tplc="2CB8F1C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DE2AE5"/>
    <w:multiLevelType w:val="hybridMultilevel"/>
    <w:tmpl w:val="9A8A2C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A190856"/>
    <w:multiLevelType w:val="hybridMultilevel"/>
    <w:tmpl w:val="03E6E034"/>
    <w:lvl w:ilvl="0" w:tplc="2CB8F1C8">
      <w:start w:val="1"/>
      <w:numFmt w:val="bullet"/>
      <w:lvlText w:val=""/>
      <w:lvlJc w:val="left"/>
      <w:pPr>
        <w:ind w:left="144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B5C0CD3"/>
    <w:multiLevelType w:val="multilevel"/>
    <w:tmpl w:val="E566FFBA"/>
    <w:lvl w:ilvl="0">
      <w:start w:val="1"/>
      <w:numFmt w:val="decimal"/>
      <w:lvlText w:val="%1."/>
      <w:lvlJc w:val="left"/>
      <w:pPr>
        <w:ind w:left="360" w:hanging="360"/>
      </w:pPr>
      <w:rPr>
        <w:rFonts w:hint="default"/>
      </w:rPr>
    </w:lvl>
    <w:lvl w:ilvl="1">
      <w:start w:val="2"/>
      <w:numFmt w:val="none"/>
      <w:pStyle w:val="Heading2"/>
      <w:suff w:val="space"/>
      <w:lvlText w:val="1.3."/>
      <w:lvlJc w:val="left"/>
      <w:pPr>
        <w:ind w:left="450" w:hanging="360"/>
      </w:pPr>
      <w:rPr>
        <w:rFonts w:hint="default"/>
      </w:rPr>
    </w:lvl>
    <w:lvl w:ilvl="2">
      <w:start w:val="1"/>
      <w:numFmt w:val="none"/>
      <w:pStyle w:val="Heading3"/>
      <w:suff w:val="space"/>
      <w:lvlText w:val="1.4.1."/>
      <w:lvlJc w:val="left"/>
      <w:pPr>
        <w:ind w:left="90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B9D2A5A"/>
    <w:multiLevelType w:val="hybridMultilevel"/>
    <w:tmpl w:val="404C10A2"/>
    <w:lvl w:ilvl="0" w:tplc="58CA97E2">
      <w:start w:val="1"/>
      <w:numFmt w:val="decimal"/>
      <w:pStyle w:val="Heading1"/>
      <w:suff w:val="space"/>
      <w:lvlText w:val="%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ED7C4002">
      <w:start w:val="1"/>
      <w:numFmt w:val="decimal"/>
      <w:suff w:val="space"/>
      <w:lvlText w:val="%2.1."/>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214DDE"/>
    <w:multiLevelType w:val="multilevel"/>
    <w:tmpl w:val="C6F2B542"/>
    <w:lvl w:ilvl="0">
      <w:start w:val="5"/>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93B25BA"/>
    <w:multiLevelType w:val="multilevel"/>
    <w:tmpl w:val="23468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08959D0"/>
    <w:multiLevelType w:val="multilevel"/>
    <w:tmpl w:val="E0DAB068"/>
    <w:lvl w:ilvl="0">
      <w:start w:val="6"/>
      <w:numFmt w:val="decimal"/>
      <w:lvlText w:val="%1."/>
      <w:lvlJc w:val="left"/>
      <w:pPr>
        <w:ind w:left="360" w:hanging="360"/>
      </w:pPr>
      <w:rPr>
        <w:rFonts w:hint="default"/>
      </w:rPr>
    </w:lvl>
    <w:lvl w:ilvl="1">
      <w:start w:val="1"/>
      <w:numFmt w:val="decimal"/>
      <w:suff w:val="space"/>
      <w:lvlText w:val="%1.%2."/>
      <w:lvlJc w:val="left"/>
      <w:pPr>
        <w:ind w:left="450" w:hanging="36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10" w15:restartNumberingAfterBreak="0">
    <w:nsid w:val="278B368E"/>
    <w:multiLevelType w:val="hybridMultilevel"/>
    <w:tmpl w:val="47BEAB4E"/>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28A204BA"/>
    <w:multiLevelType w:val="hybridMultilevel"/>
    <w:tmpl w:val="FC4A55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C515129"/>
    <w:multiLevelType w:val="hybridMultilevel"/>
    <w:tmpl w:val="A6C8F1FE"/>
    <w:lvl w:ilvl="0" w:tplc="2CB8F1C8">
      <w:start w:val="1"/>
      <w:numFmt w:val="bullet"/>
      <w:lvlText w:val=""/>
      <w:lvlJc w:val="left"/>
      <w:pPr>
        <w:ind w:left="144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DFD119A"/>
    <w:multiLevelType w:val="hybridMultilevel"/>
    <w:tmpl w:val="013E1B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7D0602D"/>
    <w:multiLevelType w:val="hybridMultilevel"/>
    <w:tmpl w:val="EC4E259A"/>
    <w:lvl w:ilvl="0" w:tplc="04090001">
      <w:start w:val="1"/>
      <w:numFmt w:val="bullet"/>
      <w:lvlText w:val=""/>
      <w:lvlJc w:val="left"/>
      <w:pPr>
        <w:ind w:left="1080" w:hanging="360"/>
      </w:pPr>
      <w:rPr>
        <w:rFonts w:ascii="Symbol" w:hAnsi="Symbol" w:hint="default"/>
        <w:color w:val="000000"/>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5" w15:restartNumberingAfterBreak="0">
    <w:nsid w:val="388761C8"/>
    <w:multiLevelType w:val="hybridMultilevel"/>
    <w:tmpl w:val="D4D8EAE2"/>
    <w:lvl w:ilvl="0" w:tplc="2CB8F1C8">
      <w:start w:val="1"/>
      <w:numFmt w:val="bullet"/>
      <w:lvlText w:val=""/>
      <w:lvlJc w:val="left"/>
      <w:pPr>
        <w:ind w:left="144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CCE5FE2"/>
    <w:multiLevelType w:val="hybridMultilevel"/>
    <w:tmpl w:val="7102F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FFB43D4"/>
    <w:multiLevelType w:val="multilevel"/>
    <w:tmpl w:val="B69646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79B4CDA"/>
    <w:multiLevelType w:val="hybridMultilevel"/>
    <w:tmpl w:val="797C19B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043558F"/>
    <w:multiLevelType w:val="hybridMultilevel"/>
    <w:tmpl w:val="4F886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772CC6"/>
    <w:multiLevelType w:val="hybridMultilevel"/>
    <w:tmpl w:val="6504E3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0A04CE1"/>
    <w:multiLevelType w:val="multilevel"/>
    <w:tmpl w:val="0E5E8886"/>
    <w:lvl w:ilvl="0">
      <w:start w:val="3"/>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2623B78"/>
    <w:multiLevelType w:val="hybridMultilevel"/>
    <w:tmpl w:val="46D234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9C2544"/>
    <w:multiLevelType w:val="hybridMultilevel"/>
    <w:tmpl w:val="63F4ED74"/>
    <w:lvl w:ilvl="0" w:tplc="FFA02B0E">
      <w:start w:val="1"/>
      <w:numFmt w:val="bullet"/>
      <w:lvlText w:val=""/>
      <w:lvlJc w:val="left"/>
      <w:pPr>
        <w:ind w:left="360" w:hanging="360"/>
      </w:pPr>
      <w:rPr>
        <w:rFonts w:ascii="Symbol" w:hAnsi="Symbol" w:hint="default"/>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FA04B72"/>
    <w:multiLevelType w:val="multilevel"/>
    <w:tmpl w:val="4E1C051A"/>
    <w:lvl w:ilvl="0">
      <w:start w:val="1"/>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F3054F9"/>
    <w:multiLevelType w:val="multilevel"/>
    <w:tmpl w:val="4712D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1D12271"/>
    <w:multiLevelType w:val="hybridMultilevel"/>
    <w:tmpl w:val="C1789E7C"/>
    <w:lvl w:ilvl="0" w:tplc="2CB8F1C8">
      <w:start w:val="1"/>
      <w:numFmt w:val="bullet"/>
      <w:lvlText w:val=""/>
      <w:lvlJc w:val="left"/>
      <w:pPr>
        <w:ind w:left="144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71D430AA"/>
    <w:multiLevelType w:val="multilevel"/>
    <w:tmpl w:val="67EC43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17"/>
  </w:num>
  <w:num w:numId="3">
    <w:abstractNumId w:val="25"/>
  </w:num>
  <w:num w:numId="4">
    <w:abstractNumId w:val="27"/>
  </w:num>
  <w:num w:numId="5">
    <w:abstractNumId w:val="8"/>
  </w:num>
  <w:num w:numId="6">
    <w:abstractNumId w:val="1"/>
  </w:num>
  <w:num w:numId="7">
    <w:abstractNumId w:val="5"/>
  </w:num>
  <w:num w:numId="8">
    <w:abstractNumId w:val="5"/>
  </w:num>
  <w:num w:numId="9">
    <w:abstractNumId w:val="21"/>
    <w:lvlOverride w:ilvl="0">
      <w:lvl w:ilvl="0">
        <w:start w:val="3"/>
        <w:numFmt w:val="decimal"/>
        <w:lvlText w:val="%1."/>
        <w:lvlJc w:val="left"/>
        <w:pPr>
          <w:ind w:left="540" w:hanging="540"/>
        </w:pPr>
        <w:rPr>
          <w:rFonts w:hint="default"/>
        </w:rPr>
      </w:lvl>
    </w:lvlOverride>
    <w:lvlOverride w:ilvl="1">
      <w:lvl w:ilvl="1">
        <w:start w:val="1"/>
        <w:numFmt w:val="decimal"/>
        <w:suff w:val="space"/>
        <w:lvlText w:val="%1.%2."/>
        <w:lvlJc w:val="left"/>
        <w:pPr>
          <w:ind w:left="540" w:hanging="540"/>
        </w:pPr>
        <w:rPr>
          <w:rFonts w:hint="default"/>
        </w:rPr>
      </w:lvl>
    </w:lvlOverride>
    <w:lvlOverride w:ilvl="2">
      <w:lvl w:ilvl="2">
        <w:start w:val="1"/>
        <w:numFmt w:val="decimal"/>
        <w:suff w:val="space"/>
        <w:lvlText w:val="%1.%2.%3."/>
        <w:lvlJc w:val="left"/>
        <w:pPr>
          <w:ind w:left="720" w:hanging="720"/>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800" w:hanging="1800"/>
        </w:pPr>
        <w:rPr>
          <w:rFonts w:hint="default"/>
        </w:rPr>
      </w:lvl>
    </w:lvlOverride>
  </w:num>
  <w:num w:numId="10">
    <w:abstractNumId w:val="5"/>
    <w:lvlOverride w:ilvl="0">
      <w:lvl w:ilvl="0">
        <w:start w:val="1"/>
        <w:numFmt w:val="decimal"/>
        <w:lvlText w:val="%1."/>
        <w:lvlJc w:val="left"/>
        <w:pPr>
          <w:ind w:left="360" w:hanging="360"/>
        </w:pPr>
        <w:rPr>
          <w:rFonts w:hint="default"/>
        </w:rPr>
      </w:lvl>
    </w:lvlOverride>
    <w:lvlOverride w:ilvl="1">
      <w:lvl w:ilvl="1">
        <w:start w:val="2"/>
        <w:numFmt w:val="none"/>
        <w:pStyle w:val="Heading2"/>
        <w:suff w:val="space"/>
        <w:lvlText w:val="1.6."/>
        <w:lvlJc w:val="left"/>
        <w:pPr>
          <w:ind w:left="360" w:hanging="360"/>
        </w:pPr>
        <w:rPr>
          <w:rFonts w:hint="default"/>
        </w:rPr>
      </w:lvl>
    </w:lvlOverride>
    <w:lvlOverride w:ilvl="2">
      <w:lvl w:ilvl="2">
        <w:start w:val="1"/>
        <w:numFmt w:val="decimal"/>
        <w:pStyle w:val="Heading3"/>
        <w:suff w:val="space"/>
        <w:lvlText w:val="%1.%24.%3."/>
        <w:lvlJc w:val="left"/>
        <w:pPr>
          <w:ind w:left="720" w:hanging="720"/>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800" w:hanging="1800"/>
        </w:pPr>
        <w:rPr>
          <w:rFonts w:hint="default"/>
        </w:rPr>
      </w:lvl>
    </w:lvlOverride>
  </w:num>
  <w:num w:numId="11">
    <w:abstractNumId w:val="10"/>
  </w:num>
  <w:num w:numId="12">
    <w:abstractNumId w:val="23"/>
  </w:num>
  <w:num w:numId="13">
    <w:abstractNumId w:val="9"/>
  </w:num>
  <w:num w:numId="14">
    <w:abstractNumId w:val="0"/>
  </w:num>
  <w:num w:numId="15">
    <w:abstractNumId w:val="16"/>
  </w:num>
  <w:num w:numId="16">
    <w:abstractNumId w:val="14"/>
  </w:num>
  <w:num w:numId="17">
    <w:abstractNumId w:val="5"/>
    <w:lvlOverride w:ilvl="0">
      <w:lvl w:ilvl="0">
        <w:start w:val="1"/>
        <w:numFmt w:val="decimal"/>
        <w:lvlText w:val="%1."/>
        <w:lvlJc w:val="left"/>
        <w:pPr>
          <w:ind w:left="360" w:hanging="360"/>
        </w:pPr>
        <w:rPr>
          <w:rFonts w:hint="default"/>
        </w:rPr>
      </w:lvl>
    </w:lvlOverride>
    <w:lvlOverride w:ilvl="1">
      <w:lvl w:ilvl="1">
        <w:start w:val="2"/>
        <w:numFmt w:val="none"/>
        <w:pStyle w:val="Heading2"/>
        <w:suff w:val="space"/>
        <w:lvlText w:val="1.2."/>
        <w:lvlJc w:val="left"/>
        <w:pPr>
          <w:ind w:left="450" w:hanging="360"/>
        </w:pPr>
        <w:rPr>
          <w:rFonts w:hint="default"/>
        </w:rPr>
      </w:lvl>
    </w:lvlOverride>
    <w:lvlOverride w:ilvl="2">
      <w:lvl w:ilvl="2">
        <w:start w:val="1"/>
        <w:numFmt w:val="none"/>
        <w:pStyle w:val="Heading3"/>
        <w:suff w:val="space"/>
        <w:lvlText w:val="5.1.4."/>
        <w:lvlJc w:val="left"/>
        <w:pPr>
          <w:ind w:left="900" w:hanging="720"/>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800" w:hanging="1800"/>
        </w:pPr>
        <w:rPr>
          <w:rFonts w:hint="default"/>
        </w:rPr>
      </w:lvl>
    </w:lvlOverride>
  </w:num>
  <w:num w:numId="18">
    <w:abstractNumId w:val="5"/>
  </w:num>
  <w:num w:numId="19">
    <w:abstractNumId w:val="5"/>
    <w:lvlOverride w:ilvl="0">
      <w:lvl w:ilvl="0">
        <w:start w:val="1"/>
        <w:numFmt w:val="decimal"/>
        <w:lvlText w:val="%1."/>
        <w:lvlJc w:val="left"/>
        <w:pPr>
          <w:ind w:left="360" w:hanging="360"/>
        </w:pPr>
        <w:rPr>
          <w:rFonts w:hint="default"/>
        </w:rPr>
      </w:lvl>
    </w:lvlOverride>
    <w:lvlOverride w:ilvl="1">
      <w:lvl w:ilvl="1">
        <w:start w:val="2"/>
        <w:numFmt w:val="none"/>
        <w:pStyle w:val="Heading2"/>
        <w:suff w:val="space"/>
        <w:lvlText w:val="1.4."/>
        <w:lvlJc w:val="left"/>
        <w:pPr>
          <w:ind w:left="450" w:hanging="360"/>
        </w:pPr>
        <w:rPr>
          <w:rFonts w:hint="default"/>
        </w:rPr>
      </w:lvl>
    </w:lvlOverride>
    <w:lvlOverride w:ilvl="2">
      <w:lvl w:ilvl="2">
        <w:start w:val="1"/>
        <w:numFmt w:val="none"/>
        <w:pStyle w:val="Heading3"/>
        <w:suff w:val="space"/>
        <w:lvlText w:val="1.4.1."/>
        <w:lvlJc w:val="left"/>
        <w:pPr>
          <w:ind w:left="900" w:hanging="720"/>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800" w:hanging="1800"/>
        </w:pPr>
        <w:rPr>
          <w:rFonts w:hint="default"/>
        </w:rPr>
      </w:lvl>
    </w:lvlOverride>
  </w:num>
  <w:num w:numId="20">
    <w:abstractNumId w:val="24"/>
  </w:num>
  <w:num w:numId="21">
    <w:abstractNumId w:val="7"/>
  </w:num>
  <w:num w:numId="22">
    <w:abstractNumId w:val="13"/>
  </w:num>
  <w:num w:numId="23">
    <w:abstractNumId w:val="20"/>
  </w:num>
  <w:num w:numId="24">
    <w:abstractNumId w:val="3"/>
  </w:num>
  <w:num w:numId="25">
    <w:abstractNumId w:val="11"/>
  </w:num>
  <w:num w:numId="26">
    <w:abstractNumId w:val="2"/>
  </w:num>
  <w:num w:numId="27">
    <w:abstractNumId w:val="4"/>
  </w:num>
  <w:num w:numId="28">
    <w:abstractNumId w:val="26"/>
  </w:num>
  <w:num w:numId="29">
    <w:abstractNumId w:val="12"/>
  </w:num>
  <w:num w:numId="30">
    <w:abstractNumId w:val="15"/>
  </w:num>
  <w:num w:numId="31">
    <w:abstractNumId w:val="18"/>
  </w:num>
  <w:num w:numId="32">
    <w:abstractNumId w:val="22"/>
  </w:num>
  <w:num w:numId="33">
    <w:abstractNumId w:val="19"/>
  </w:num>
  <w:numIdMacAtCleanup w:val="2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ssadullah, Mir M.">
    <w15:presenceInfo w15:providerId="AD" w15:userId="S::mir.m.assadullah@accenturefederal.com::ea2b8839-42e4-4f3b-a7b1-730124df39f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0EDB"/>
    <w:rsid w:val="00031BF3"/>
    <w:rsid w:val="0004051D"/>
    <w:rsid w:val="000407FB"/>
    <w:rsid w:val="00060211"/>
    <w:rsid w:val="000779A9"/>
    <w:rsid w:val="0008334F"/>
    <w:rsid w:val="00083E97"/>
    <w:rsid w:val="00085372"/>
    <w:rsid w:val="000A23F4"/>
    <w:rsid w:val="000B388A"/>
    <w:rsid w:val="001232A4"/>
    <w:rsid w:val="001435FF"/>
    <w:rsid w:val="0014385E"/>
    <w:rsid w:val="001465DC"/>
    <w:rsid w:val="001656F9"/>
    <w:rsid w:val="00177071"/>
    <w:rsid w:val="00177144"/>
    <w:rsid w:val="001A37B1"/>
    <w:rsid w:val="001D715D"/>
    <w:rsid w:val="001F3B68"/>
    <w:rsid w:val="001F69DF"/>
    <w:rsid w:val="00202D2D"/>
    <w:rsid w:val="0021474D"/>
    <w:rsid w:val="00230724"/>
    <w:rsid w:val="0023395F"/>
    <w:rsid w:val="00233FF3"/>
    <w:rsid w:val="00235FAC"/>
    <w:rsid w:val="00241013"/>
    <w:rsid w:val="002639AB"/>
    <w:rsid w:val="002C1A0F"/>
    <w:rsid w:val="00321F35"/>
    <w:rsid w:val="00327DF8"/>
    <w:rsid w:val="00337B18"/>
    <w:rsid w:val="00343293"/>
    <w:rsid w:val="003E1A3F"/>
    <w:rsid w:val="00416160"/>
    <w:rsid w:val="004279B9"/>
    <w:rsid w:val="00431693"/>
    <w:rsid w:val="0044016D"/>
    <w:rsid w:val="00461EB2"/>
    <w:rsid w:val="0046209F"/>
    <w:rsid w:val="00466248"/>
    <w:rsid w:val="004919B9"/>
    <w:rsid w:val="004B0BF1"/>
    <w:rsid w:val="004D56D2"/>
    <w:rsid w:val="004E50BE"/>
    <w:rsid w:val="005136B7"/>
    <w:rsid w:val="00531566"/>
    <w:rsid w:val="00547F7B"/>
    <w:rsid w:val="005533B4"/>
    <w:rsid w:val="005774D2"/>
    <w:rsid w:val="005A3A13"/>
    <w:rsid w:val="005D0CF1"/>
    <w:rsid w:val="005E3AAF"/>
    <w:rsid w:val="006030E1"/>
    <w:rsid w:val="00633CEE"/>
    <w:rsid w:val="0064443A"/>
    <w:rsid w:val="00657A1F"/>
    <w:rsid w:val="006629C0"/>
    <w:rsid w:val="00673D2E"/>
    <w:rsid w:val="00674556"/>
    <w:rsid w:val="00682ABD"/>
    <w:rsid w:val="006B5EBF"/>
    <w:rsid w:val="00790D92"/>
    <w:rsid w:val="007A3D48"/>
    <w:rsid w:val="00814D42"/>
    <w:rsid w:val="008274B4"/>
    <w:rsid w:val="008521A5"/>
    <w:rsid w:val="008557EB"/>
    <w:rsid w:val="008632ED"/>
    <w:rsid w:val="008B05AF"/>
    <w:rsid w:val="008D7E42"/>
    <w:rsid w:val="008E654C"/>
    <w:rsid w:val="00911CC3"/>
    <w:rsid w:val="009206EF"/>
    <w:rsid w:val="00933E1B"/>
    <w:rsid w:val="009547C3"/>
    <w:rsid w:val="0098280D"/>
    <w:rsid w:val="0098493A"/>
    <w:rsid w:val="00997047"/>
    <w:rsid w:val="009A05C0"/>
    <w:rsid w:val="009A3854"/>
    <w:rsid w:val="009B679B"/>
    <w:rsid w:val="009F0C14"/>
    <w:rsid w:val="009F0E95"/>
    <w:rsid w:val="009F1FA2"/>
    <w:rsid w:val="00A07A46"/>
    <w:rsid w:val="00A16568"/>
    <w:rsid w:val="00A264EC"/>
    <w:rsid w:val="00AB0F9E"/>
    <w:rsid w:val="00AB3546"/>
    <w:rsid w:val="00AB58EB"/>
    <w:rsid w:val="00AE05A4"/>
    <w:rsid w:val="00B054F2"/>
    <w:rsid w:val="00B10F0D"/>
    <w:rsid w:val="00B16B7C"/>
    <w:rsid w:val="00B463B2"/>
    <w:rsid w:val="00C20041"/>
    <w:rsid w:val="00C4536F"/>
    <w:rsid w:val="00C51A8B"/>
    <w:rsid w:val="00C8719B"/>
    <w:rsid w:val="00C900FF"/>
    <w:rsid w:val="00C9297F"/>
    <w:rsid w:val="00CD22BC"/>
    <w:rsid w:val="00CD7D48"/>
    <w:rsid w:val="00CE28F7"/>
    <w:rsid w:val="00CE7BBB"/>
    <w:rsid w:val="00CF23E1"/>
    <w:rsid w:val="00D16ABE"/>
    <w:rsid w:val="00D21465"/>
    <w:rsid w:val="00D2217E"/>
    <w:rsid w:val="00DA60E6"/>
    <w:rsid w:val="00DF25C8"/>
    <w:rsid w:val="00DF6876"/>
    <w:rsid w:val="00E02994"/>
    <w:rsid w:val="00E336AD"/>
    <w:rsid w:val="00E3706A"/>
    <w:rsid w:val="00E41F09"/>
    <w:rsid w:val="00E561A7"/>
    <w:rsid w:val="00E656A6"/>
    <w:rsid w:val="00EA44B6"/>
    <w:rsid w:val="00EC71BF"/>
    <w:rsid w:val="00ED37BD"/>
    <w:rsid w:val="00F1425C"/>
    <w:rsid w:val="00F3234C"/>
    <w:rsid w:val="00F338CE"/>
    <w:rsid w:val="00FC0ED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77DECD"/>
  <w15:chartTrackingRefBased/>
  <w15:docId w15:val="{2644A663-3C2A-439B-921B-A26EF8BCA1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39AB"/>
    <w:pPr>
      <w:spacing w:after="0" w:line="480" w:lineRule="auto"/>
    </w:pPr>
    <w:rPr>
      <w:rFonts w:ascii="Times New Roman" w:hAnsi="Times New Roman" w:cs="Times New Roman"/>
      <w:sz w:val="24"/>
    </w:rPr>
  </w:style>
  <w:style w:type="paragraph" w:styleId="Heading1">
    <w:name w:val="heading 1"/>
    <w:next w:val="Normal"/>
    <w:link w:val="Heading1Char"/>
    <w:uiPriority w:val="9"/>
    <w:qFormat/>
    <w:rsid w:val="002639AB"/>
    <w:pPr>
      <w:numPr>
        <w:numId w:val="1"/>
      </w:numPr>
      <w:spacing w:after="0" w:line="480" w:lineRule="auto"/>
      <w:outlineLvl w:val="0"/>
    </w:pPr>
    <w:rPr>
      <w:rFonts w:ascii="Times New Roman" w:hAnsi="Times New Roman"/>
      <w:b/>
      <w:sz w:val="24"/>
    </w:rPr>
  </w:style>
  <w:style w:type="paragraph" w:styleId="Heading2">
    <w:name w:val="heading 2"/>
    <w:basedOn w:val="Heading1"/>
    <w:next w:val="Normal"/>
    <w:link w:val="Heading2Char"/>
    <w:uiPriority w:val="9"/>
    <w:unhideWhenUsed/>
    <w:qFormat/>
    <w:rsid w:val="00AE05A4"/>
    <w:pPr>
      <w:numPr>
        <w:ilvl w:val="1"/>
        <w:numId w:val="18"/>
      </w:numPr>
      <w:outlineLvl w:val="1"/>
    </w:pPr>
  </w:style>
  <w:style w:type="paragraph" w:styleId="Heading3">
    <w:name w:val="heading 3"/>
    <w:basedOn w:val="Normal"/>
    <w:next w:val="Normal"/>
    <w:link w:val="Heading3Char"/>
    <w:uiPriority w:val="9"/>
    <w:unhideWhenUsed/>
    <w:qFormat/>
    <w:rsid w:val="00AE05A4"/>
    <w:pPr>
      <w:numPr>
        <w:ilvl w:val="2"/>
        <w:numId w:val="18"/>
      </w:numPr>
      <w:outlineLvl w:val="2"/>
    </w:pPr>
    <w:rPr>
      <w:b/>
    </w:rPr>
  </w:style>
  <w:style w:type="paragraph" w:styleId="Heading4">
    <w:name w:val="heading 4"/>
    <w:basedOn w:val="Normal"/>
    <w:next w:val="Normal"/>
    <w:link w:val="Heading4Char"/>
    <w:uiPriority w:val="9"/>
    <w:unhideWhenUsed/>
    <w:qFormat/>
    <w:rsid w:val="00933E1B"/>
    <w:pPr>
      <w:keepNext/>
      <w:keepLines/>
      <w:spacing w:before="40"/>
      <w:outlineLvl w:val="3"/>
    </w:pPr>
    <w:rPr>
      <w:rFonts w:eastAsiaTheme="majorEastAsia"/>
      <w:b/>
      <w:i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C0EDB"/>
    <w:pPr>
      <w:spacing w:after="0" w:line="240" w:lineRule="auto"/>
    </w:pPr>
    <w:rPr>
      <w:rFonts w:eastAsiaTheme="minorEastAsia"/>
    </w:rPr>
  </w:style>
  <w:style w:type="character" w:customStyle="1" w:styleId="NoSpacingChar">
    <w:name w:val="No Spacing Char"/>
    <w:basedOn w:val="DefaultParagraphFont"/>
    <w:link w:val="NoSpacing"/>
    <w:uiPriority w:val="1"/>
    <w:rsid w:val="00FC0EDB"/>
    <w:rPr>
      <w:rFonts w:eastAsiaTheme="minorEastAsia"/>
    </w:rPr>
  </w:style>
  <w:style w:type="character" w:styleId="Strong">
    <w:name w:val="Strong"/>
    <w:uiPriority w:val="22"/>
    <w:qFormat/>
    <w:rsid w:val="002639AB"/>
    <w:rPr>
      <w:rFonts w:cs="Times New Roman"/>
      <w:szCs w:val="24"/>
    </w:rPr>
  </w:style>
  <w:style w:type="table" w:styleId="TableGrid">
    <w:name w:val="Table Grid"/>
    <w:basedOn w:val="TableNormal"/>
    <w:uiPriority w:val="39"/>
    <w:rsid w:val="00FC0EDB"/>
    <w:pPr>
      <w:spacing w:after="0" w:line="240" w:lineRule="auto"/>
    </w:pPr>
    <w:rPr>
      <w:rFonts w:ascii="Times New Roman" w:eastAsia="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83E97"/>
    <w:pPr>
      <w:ind w:left="720"/>
      <w:contextualSpacing/>
    </w:pPr>
  </w:style>
  <w:style w:type="paragraph" w:styleId="TableofFigures">
    <w:name w:val="table of figures"/>
    <w:aliases w:val="Table of Tables"/>
    <w:basedOn w:val="Normal"/>
    <w:next w:val="Normal"/>
    <w:uiPriority w:val="99"/>
    <w:unhideWhenUsed/>
    <w:rsid w:val="00083E97"/>
  </w:style>
  <w:style w:type="character" w:customStyle="1" w:styleId="Heading1Char">
    <w:name w:val="Heading 1 Char"/>
    <w:basedOn w:val="DefaultParagraphFont"/>
    <w:link w:val="Heading1"/>
    <w:uiPriority w:val="9"/>
    <w:rsid w:val="002639AB"/>
    <w:rPr>
      <w:rFonts w:ascii="Times New Roman" w:hAnsi="Times New Roman"/>
      <w:b/>
      <w:sz w:val="24"/>
    </w:rPr>
  </w:style>
  <w:style w:type="character" w:customStyle="1" w:styleId="Heading2Char">
    <w:name w:val="Heading 2 Char"/>
    <w:basedOn w:val="DefaultParagraphFont"/>
    <w:link w:val="Heading2"/>
    <w:uiPriority w:val="9"/>
    <w:rsid w:val="00AE05A4"/>
    <w:rPr>
      <w:rFonts w:ascii="Times New Roman" w:hAnsi="Times New Roman"/>
      <w:b/>
      <w:sz w:val="24"/>
    </w:rPr>
  </w:style>
  <w:style w:type="paragraph" w:styleId="TOC1">
    <w:name w:val="toc 1"/>
    <w:basedOn w:val="Normal"/>
    <w:next w:val="Normal"/>
    <w:autoRedefine/>
    <w:uiPriority w:val="39"/>
    <w:unhideWhenUsed/>
    <w:rsid w:val="000A23F4"/>
    <w:pPr>
      <w:tabs>
        <w:tab w:val="right" w:leader="dot" w:pos="9350"/>
      </w:tabs>
      <w:spacing w:after="100"/>
      <w:jc w:val="center"/>
    </w:pPr>
    <w:rPr>
      <w:b/>
    </w:rPr>
  </w:style>
  <w:style w:type="paragraph" w:styleId="TOC2">
    <w:name w:val="toc 2"/>
    <w:basedOn w:val="Normal"/>
    <w:next w:val="Normal"/>
    <w:autoRedefine/>
    <w:uiPriority w:val="39"/>
    <w:unhideWhenUsed/>
    <w:rsid w:val="002639AB"/>
    <w:pPr>
      <w:spacing w:after="100"/>
      <w:ind w:left="220"/>
    </w:pPr>
  </w:style>
  <w:style w:type="character" w:styleId="Hyperlink">
    <w:name w:val="Hyperlink"/>
    <w:basedOn w:val="DefaultParagraphFont"/>
    <w:uiPriority w:val="99"/>
    <w:unhideWhenUsed/>
    <w:rsid w:val="002639AB"/>
    <w:rPr>
      <w:color w:val="0563C1" w:themeColor="hyperlink"/>
      <w:u w:val="single"/>
    </w:rPr>
  </w:style>
  <w:style w:type="character" w:customStyle="1" w:styleId="Heading3Char">
    <w:name w:val="Heading 3 Char"/>
    <w:basedOn w:val="DefaultParagraphFont"/>
    <w:link w:val="Heading3"/>
    <w:uiPriority w:val="9"/>
    <w:rsid w:val="00AE05A4"/>
    <w:rPr>
      <w:rFonts w:ascii="Times New Roman" w:hAnsi="Times New Roman" w:cs="Times New Roman"/>
      <w:b/>
      <w:sz w:val="24"/>
    </w:rPr>
  </w:style>
  <w:style w:type="character" w:customStyle="1" w:styleId="Heading4Char">
    <w:name w:val="Heading 4 Char"/>
    <w:basedOn w:val="DefaultParagraphFont"/>
    <w:link w:val="Heading4"/>
    <w:uiPriority w:val="9"/>
    <w:rsid w:val="00933E1B"/>
    <w:rPr>
      <w:rFonts w:ascii="Times New Roman" w:eastAsiaTheme="majorEastAsia" w:hAnsi="Times New Roman" w:cs="Times New Roman"/>
      <w:b/>
      <w:iCs/>
      <w:sz w:val="24"/>
      <w:szCs w:val="24"/>
    </w:rPr>
  </w:style>
  <w:style w:type="table" w:customStyle="1" w:styleId="3">
    <w:name w:val="3"/>
    <w:basedOn w:val="TableNormal"/>
    <w:rsid w:val="004279B9"/>
    <w:pPr>
      <w:spacing w:after="120" w:line="240" w:lineRule="auto"/>
    </w:pPr>
    <w:rPr>
      <w:rFonts w:ascii="Times New Roman" w:eastAsia="Times New Roman" w:hAnsi="Times New Roman" w:cs="Times New Roman"/>
    </w:rPr>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9A3854"/>
    <w:pPr>
      <w:spacing w:after="200" w:line="240" w:lineRule="auto"/>
    </w:pPr>
    <w:rPr>
      <w:i/>
      <w:iCs/>
      <w:color w:val="44546A" w:themeColor="text2"/>
      <w:sz w:val="18"/>
      <w:szCs w:val="18"/>
    </w:rPr>
  </w:style>
  <w:style w:type="table" w:customStyle="1" w:styleId="2">
    <w:name w:val="2"/>
    <w:basedOn w:val="TableNormal"/>
    <w:rsid w:val="0044016D"/>
    <w:pPr>
      <w:spacing w:after="120" w:line="240" w:lineRule="auto"/>
    </w:pPr>
    <w:rPr>
      <w:rFonts w:ascii="Times New Roman" w:eastAsia="Times New Roman" w:hAnsi="Times New Roman" w:cs="Times New Roman"/>
    </w:rPr>
    <w:tblPr>
      <w:tblStyleRowBandSize w:val="1"/>
      <w:tblStyleColBandSize w:val="1"/>
      <w:tblCellMar>
        <w:top w:w="100" w:type="dxa"/>
        <w:left w:w="100" w:type="dxa"/>
        <w:bottom w:w="100" w:type="dxa"/>
        <w:right w:w="100" w:type="dxa"/>
      </w:tblCellMar>
    </w:tblPr>
  </w:style>
  <w:style w:type="table" w:customStyle="1" w:styleId="1">
    <w:name w:val="1"/>
    <w:basedOn w:val="TableNormal"/>
    <w:rsid w:val="00A07A46"/>
    <w:pPr>
      <w:spacing w:after="120" w:line="240" w:lineRule="auto"/>
    </w:pPr>
    <w:rPr>
      <w:rFonts w:ascii="Times New Roman" w:eastAsia="Times New Roman" w:hAnsi="Times New Roman" w:cs="Times New Roman"/>
    </w:rPr>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9F0C14"/>
    <w:pPr>
      <w:spacing w:before="100" w:beforeAutospacing="1" w:after="100" w:afterAutospacing="1" w:line="240" w:lineRule="auto"/>
    </w:pPr>
    <w:rPr>
      <w:rFonts w:eastAsia="Times New Roman"/>
      <w:szCs w:val="24"/>
    </w:rPr>
  </w:style>
  <w:style w:type="paragraph" w:styleId="Header">
    <w:name w:val="header"/>
    <w:basedOn w:val="Normal"/>
    <w:link w:val="HeaderChar"/>
    <w:uiPriority w:val="99"/>
    <w:unhideWhenUsed/>
    <w:rsid w:val="005774D2"/>
    <w:pPr>
      <w:tabs>
        <w:tab w:val="center" w:pos="4680"/>
        <w:tab w:val="right" w:pos="9360"/>
      </w:tabs>
      <w:spacing w:line="240" w:lineRule="auto"/>
    </w:pPr>
  </w:style>
  <w:style w:type="character" w:customStyle="1" w:styleId="HeaderChar">
    <w:name w:val="Header Char"/>
    <w:basedOn w:val="DefaultParagraphFont"/>
    <w:link w:val="Header"/>
    <w:uiPriority w:val="99"/>
    <w:rsid w:val="005774D2"/>
    <w:rPr>
      <w:rFonts w:ascii="Times New Roman" w:hAnsi="Times New Roman" w:cs="Times New Roman"/>
      <w:sz w:val="24"/>
    </w:rPr>
  </w:style>
  <w:style w:type="paragraph" w:styleId="Footer">
    <w:name w:val="footer"/>
    <w:basedOn w:val="Normal"/>
    <w:link w:val="FooterChar"/>
    <w:uiPriority w:val="99"/>
    <w:unhideWhenUsed/>
    <w:rsid w:val="005774D2"/>
    <w:pPr>
      <w:tabs>
        <w:tab w:val="center" w:pos="4680"/>
        <w:tab w:val="right" w:pos="9360"/>
      </w:tabs>
      <w:spacing w:line="240" w:lineRule="auto"/>
    </w:pPr>
  </w:style>
  <w:style w:type="character" w:customStyle="1" w:styleId="FooterChar">
    <w:name w:val="Footer Char"/>
    <w:basedOn w:val="DefaultParagraphFont"/>
    <w:link w:val="Footer"/>
    <w:uiPriority w:val="99"/>
    <w:rsid w:val="005774D2"/>
    <w:rPr>
      <w:rFonts w:ascii="Times New Roman" w:hAnsi="Times New Roman" w:cs="Times New Roman"/>
      <w:sz w:val="24"/>
    </w:rPr>
  </w:style>
  <w:style w:type="paragraph" w:styleId="BalloonText">
    <w:name w:val="Balloon Text"/>
    <w:basedOn w:val="Normal"/>
    <w:link w:val="BalloonTextChar"/>
    <w:uiPriority w:val="99"/>
    <w:semiHidden/>
    <w:unhideWhenUsed/>
    <w:rsid w:val="008E654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E654C"/>
    <w:rPr>
      <w:rFonts w:ascii="Segoe UI" w:hAnsi="Segoe UI" w:cs="Segoe UI"/>
      <w:sz w:val="18"/>
      <w:szCs w:val="18"/>
    </w:rPr>
  </w:style>
  <w:style w:type="character" w:styleId="CommentReference">
    <w:name w:val="annotation reference"/>
    <w:basedOn w:val="DefaultParagraphFont"/>
    <w:uiPriority w:val="99"/>
    <w:semiHidden/>
    <w:unhideWhenUsed/>
    <w:rsid w:val="008E654C"/>
    <w:rPr>
      <w:sz w:val="16"/>
      <w:szCs w:val="16"/>
    </w:rPr>
  </w:style>
  <w:style w:type="paragraph" w:styleId="CommentText">
    <w:name w:val="annotation text"/>
    <w:basedOn w:val="Normal"/>
    <w:link w:val="CommentTextChar"/>
    <w:uiPriority w:val="99"/>
    <w:semiHidden/>
    <w:unhideWhenUsed/>
    <w:rsid w:val="008E654C"/>
    <w:pPr>
      <w:spacing w:line="240" w:lineRule="auto"/>
    </w:pPr>
    <w:rPr>
      <w:sz w:val="20"/>
      <w:szCs w:val="20"/>
    </w:rPr>
  </w:style>
  <w:style w:type="character" w:customStyle="1" w:styleId="CommentTextChar">
    <w:name w:val="Comment Text Char"/>
    <w:basedOn w:val="DefaultParagraphFont"/>
    <w:link w:val="CommentText"/>
    <w:uiPriority w:val="99"/>
    <w:semiHidden/>
    <w:rsid w:val="008E654C"/>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8E654C"/>
    <w:rPr>
      <w:b/>
      <w:bCs/>
    </w:rPr>
  </w:style>
  <w:style w:type="character" w:customStyle="1" w:styleId="CommentSubjectChar">
    <w:name w:val="Comment Subject Char"/>
    <w:basedOn w:val="CommentTextChar"/>
    <w:link w:val="CommentSubject"/>
    <w:uiPriority w:val="99"/>
    <w:semiHidden/>
    <w:rsid w:val="008E654C"/>
    <w:rPr>
      <w:rFonts w:ascii="Times New Roman" w:hAnsi="Times New Roman" w:cs="Times New Roman"/>
      <w:b/>
      <w:bCs/>
      <w:sz w:val="20"/>
      <w:szCs w:val="20"/>
    </w:rPr>
  </w:style>
  <w:style w:type="character" w:styleId="UnresolvedMention">
    <w:name w:val="Unresolved Mention"/>
    <w:basedOn w:val="DefaultParagraphFont"/>
    <w:uiPriority w:val="99"/>
    <w:semiHidden/>
    <w:unhideWhenUsed/>
    <w:rsid w:val="008E65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Risk_register" TargetMode="External"/></Relationship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omments" Target="comments.xml"/><Relationship Id="rId18" Type="http://schemas.openxmlformats.org/officeDocument/2006/relationships/image" Target="media/image4.png"/><Relationship Id="rId26" Type="http://schemas.openxmlformats.org/officeDocument/2006/relationships/image" Target="media/image9.png"/><Relationship Id="rId39" Type="http://schemas.openxmlformats.org/officeDocument/2006/relationships/footer" Target="footer7.xml"/><Relationship Id="rId3" Type="http://schemas.openxmlformats.org/officeDocument/2006/relationships/styles" Target="styles.xml"/><Relationship Id="rId21" Type="http://schemas.openxmlformats.org/officeDocument/2006/relationships/footer" Target="footer4.xml"/><Relationship Id="rId34" Type="http://schemas.openxmlformats.org/officeDocument/2006/relationships/hyperlink" Target="mailto:danabresch@yahoo.com" TargetMode="External"/><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8.png"/><Relationship Id="rId33" Type="http://schemas.openxmlformats.org/officeDocument/2006/relationships/hyperlink" Target="mailto:Tabasit@student.umuc.edu" TargetMode="External"/><Relationship Id="rId38"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oter" Target="footer3.xml"/><Relationship Id="rId29" Type="http://schemas.openxmlformats.org/officeDocument/2006/relationships/image" Target="media/image12.png"/><Relationship Id="rId41"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hyperlink" Target="mailto:krystina627@gmail.com" TargetMode="External"/><Relationship Id="rId37" Type="http://schemas.openxmlformats.org/officeDocument/2006/relationships/hyperlink" Target="mailto:jamnuayswork@gmail.com" TargetMode="External"/><Relationship Id="rId40" Type="http://schemas.openxmlformats.org/officeDocument/2006/relationships/image" Target="media/image13.jpeg"/><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yperlink" Target="mailto:patie.okereke@gmail.com" TargetMode="Externa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hyperlink" Target="mailto:ziad.elh@gmail.com"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microsoft.com/office/2011/relationships/commentsExtended" Target="commentsExtended.xml"/><Relationship Id="rId22" Type="http://schemas.openxmlformats.org/officeDocument/2006/relationships/footer" Target="footer5.xml"/><Relationship Id="rId27" Type="http://schemas.openxmlformats.org/officeDocument/2006/relationships/image" Target="media/image10.tmp"/><Relationship Id="rId30" Type="http://schemas.openxmlformats.org/officeDocument/2006/relationships/hyperlink" Target="mailto:thegillfam@gmail.com" TargetMode="External"/><Relationship Id="rId35" Type="http://schemas.openxmlformats.org/officeDocument/2006/relationships/hyperlink" Target="mailto:mmeek87@gmail.com" TargetMode="External"/><Relationship Id="rId43"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FB127F-DC2D-4F73-9D67-6F92341342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41</Pages>
  <Words>7171</Words>
  <Characters>40878</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Engility Corporation</Company>
  <LinksUpToDate>false</LinksUpToDate>
  <CharactersWithSpaces>47954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Gilliland, Christy @ Engility</dc:creator>
  <cp:keywords/>
  <dc:description/>
  <cp:lastModifiedBy>Assadullah, Mir M.</cp:lastModifiedBy>
  <cp:revision>2</cp:revision>
  <dcterms:created xsi:type="dcterms:W3CDTF">2020-03-08T23:31:00Z</dcterms:created>
  <dcterms:modified xsi:type="dcterms:W3CDTF">2020-03-08T23:31:00Z</dcterms:modified>
</cp:coreProperties>
</file>